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389D56" w14:textId="77777777" w:rsidR="0098219D" w:rsidRDefault="00016D78">
      <w:pPr>
        <w:wordWrap w:val="0"/>
        <w:ind w:firstLine="562"/>
        <w:jc w:val="right"/>
        <w:rPr>
          <w:b/>
          <w:sz w:val="28"/>
          <w:szCs w:val="28"/>
        </w:rPr>
      </w:pPr>
      <w:r>
        <w:rPr>
          <w:rFonts w:hint="eastAsia"/>
          <w:b/>
          <w:sz w:val="28"/>
          <w:szCs w:val="28"/>
        </w:rPr>
        <w:t>密级：</w:t>
      </w:r>
      <w:r>
        <w:rPr>
          <w:rFonts w:hint="eastAsia"/>
          <w:b/>
          <w:sz w:val="28"/>
          <w:szCs w:val="28"/>
        </w:rPr>
        <w:t xml:space="preserve">    </w:t>
      </w:r>
      <w:r>
        <w:rPr>
          <w:rFonts w:hint="eastAsia"/>
          <w:b/>
          <w:sz w:val="28"/>
          <w:szCs w:val="28"/>
        </w:rPr>
        <w:t>保密期限：</w:t>
      </w:r>
      <w:r>
        <w:rPr>
          <w:rFonts w:hint="eastAsia"/>
          <w:b/>
          <w:sz w:val="28"/>
          <w:szCs w:val="28"/>
        </w:rPr>
        <w:t xml:space="preserve"> </w:t>
      </w:r>
      <w:r>
        <w:rPr>
          <w:b/>
          <w:sz w:val="28"/>
          <w:szCs w:val="28"/>
        </w:rPr>
        <w:t xml:space="preserve">   </w:t>
      </w:r>
    </w:p>
    <w:p w14:paraId="2AF8A27E" w14:textId="2C39657B" w:rsidR="0098219D" w:rsidRDefault="0098219D">
      <w:pPr>
        <w:ind w:firstLine="562"/>
        <w:rPr>
          <w:b/>
          <w:sz w:val="28"/>
          <w:szCs w:val="28"/>
        </w:rPr>
      </w:pPr>
    </w:p>
    <w:p w14:paraId="1F7E82BC" w14:textId="77777777" w:rsidR="0098219D" w:rsidRDefault="0098219D">
      <w:pPr>
        <w:ind w:firstLine="480"/>
      </w:pPr>
    </w:p>
    <w:p w14:paraId="536A1A4C" w14:textId="77777777" w:rsidR="0098219D" w:rsidRDefault="00016D78">
      <w:pPr>
        <w:ind w:firstLine="480"/>
        <w:jc w:val="center"/>
      </w:pPr>
      <w:r>
        <w:rPr>
          <w:rFonts w:hint="eastAsia"/>
        </w:rPr>
        <w:t xml:space="preserve"> </w:t>
      </w:r>
      <w:r>
        <w:rPr>
          <w:rFonts w:hint="eastAsia"/>
          <w:noProof/>
        </w:rPr>
        <w:drawing>
          <wp:inline distT="0" distB="0" distL="114300" distR="114300" wp14:anchorId="665A4E89" wp14:editId="3183C1CD">
            <wp:extent cx="4710430" cy="1144905"/>
            <wp:effectExtent l="0" t="0" r="13970" b="23495"/>
            <wp:docPr id="1" name="图片 1"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江泽民题词"/>
                    <pic:cNvPicPr>
                      <a:picLocks noChangeAspect="1"/>
                    </pic:cNvPicPr>
                  </pic:nvPicPr>
                  <pic:blipFill>
                    <a:blip r:embed="rId9" cstate="email">
                      <a:extLst>
                        <a:ext uri="{28A0092B-C50C-407E-A947-70E740481C1C}">
                          <a14:useLocalDpi xmlns:a14="http://schemas.microsoft.com/office/drawing/2010/main" val="0"/>
                        </a:ext>
                      </a:extLst>
                    </a:blip>
                    <a:stretch>
                      <a:fillRect/>
                    </a:stretch>
                  </pic:blipFill>
                  <pic:spPr>
                    <a:xfrm>
                      <a:off x="0" y="0"/>
                      <a:ext cx="4710430" cy="1144905"/>
                    </a:xfrm>
                    <a:prstGeom prst="rect">
                      <a:avLst/>
                    </a:prstGeom>
                    <a:noFill/>
                    <a:ln w="9525">
                      <a:noFill/>
                    </a:ln>
                  </pic:spPr>
                </pic:pic>
              </a:graphicData>
            </a:graphic>
          </wp:inline>
        </w:drawing>
      </w:r>
    </w:p>
    <w:p w14:paraId="287FB1B3" w14:textId="36DF0BF0" w:rsidR="0098219D" w:rsidRDefault="00016D78">
      <w:pPr>
        <w:ind w:firstLine="1285"/>
        <w:jc w:val="center"/>
        <w:rPr>
          <w:rFonts w:ascii="黑体" w:eastAsia="黑体"/>
          <w:b/>
          <w:sz w:val="64"/>
          <w:szCs w:val="52"/>
        </w:rPr>
      </w:pPr>
      <w:r>
        <w:rPr>
          <w:rFonts w:ascii="黑体" w:eastAsia="黑体" w:hint="eastAsia"/>
          <w:b/>
          <w:sz w:val="64"/>
          <w:szCs w:val="52"/>
        </w:rPr>
        <w:t>硕士学位论文</w:t>
      </w:r>
    </w:p>
    <w:p w14:paraId="45D0DC92" w14:textId="77777777" w:rsidR="0098219D" w:rsidRDefault="0098219D">
      <w:pPr>
        <w:ind w:firstLine="480"/>
        <w:jc w:val="center"/>
      </w:pPr>
    </w:p>
    <w:p w14:paraId="78AA9DE2" w14:textId="77777777" w:rsidR="0098219D" w:rsidRDefault="00016D78">
      <w:pPr>
        <w:ind w:firstLine="480"/>
        <w:jc w:val="center"/>
      </w:pPr>
      <w:r>
        <w:rPr>
          <w:rFonts w:hint="eastAsia"/>
          <w:noProof/>
        </w:rPr>
        <w:drawing>
          <wp:inline distT="0" distB="0" distL="0" distR="0" wp14:anchorId="26AE9BC2" wp14:editId="139A237E">
            <wp:extent cx="1234440" cy="1203960"/>
            <wp:effectExtent l="0" t="0" r="3810" b="0"/>
            <wp:docPr id="51" name="图片 5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xh"/>
                    <pic:cNvPicPr>
                      <a:picLocks noChangeAspect="1" noChangeArrowheads="1"/>
                    </pic:cNvPicPr>
                  </pic:nvPicPr>
                  <pic:blipFill>
                    <a:blip r:embed="rId10" cstate="email">
                      <a:extLst>
                        <a:ext uri="{28A0092B-C50C-407E-A947-70E740481C1C}">
                          <a14:useLocalDpi xmlns:a14="http://schemas.microsoft.com/office/drawing/2010/main" val="0"/>
                        </a:ext>
                      </a:extLst>
                    </a:blip>
                    <a:srcRect/>
                    <a:stretch>
                      <a:fillRect/>
                    </a:stretch>
                  </pic:blipFill>
                  <pic:spPr>
                    <a:xfrm>
                      <a:off x="0" y="0"/>
                      <a:ext cx="1234440" cy="1203960"/>
                    </a:xfrm>
                    <a:prstGeom prst="rect">
                      <a:avLst/>
                    </a:prstGeom>
                    <a:noFill/>
                    <a:ln>
                      <a:noFill/>
                    </a:ln>
                  </pic:spPr>
                </pic:pic>
              </a:graphicData>
            </a:graphic>
          </wp:inline>
        </w:drawing>
      </w:r>
    </w:p>
    <w:p w14:paraId="4477E6EE" w14:textId="77777777" w:rsidR="0098219D" w:rsidRDefault="00016D78">
      <w:pPr>
        <w:ind w:firstLine="1044"/>
        <w:jc w:val="center"/>
        <w:rPr>
          <w:rFonts w:ascii="黑体" w:eastAsia="黑体"/>
          <w:b/>
          <w:sz w:val="52"/>
          <w:szCs w:val="52"/>
        </w:rPr>
      </w:pPr>
      <w:r>
        <w:rPr>
          <w:rFonts w:ascii="黑体" w:eastAsia="黑体" w:hint="eastAsia"/>
          <w:b/>
          <w:sz w:val="52"/>
          <w:szCs w:val="52"/>
        </w:rPr>
        <w:t xml:space="preserve">  </w:t>
      </w:r>
    </w:p>
    <w:p w14:paraId="46E30DCE" w14:textId="649D57F6" w:rsidR="0098219D" w:rsidRPr="001D1553" w:rsidRDefault="00016D78" w:rsidP="00311A37">
      <w:pPr>
        <w:ind w:firstLineChars="300" w:firstLine="1084"/>
        <w:jc w:val="center"/>
        <w:rPr>
          <w:b/>
          <w:sz w:val="36"/>
          <w:szCs w:val="32"/>
          <w:u w:val="single"/>
        </w:rPr>
      </w:pPr>
      <w:r>
        <w:rPr>
          <w:rFonts w:hint="eastAsia"/>
          <w:b/>
          <w:sz w:val="36"/>
          <w:szCs w:val="32"/>
        </w:rPr>
        <w:t>题目</w:t>
      </w:r>
      <w:r w:rsidR="001D1553">
        <w:rPr>
          <w:rFonts w:hint="eastAsia"/>
          <w:b/>
          <w:sz w:val="36"/>
          <w:szCs w:val="32"/>
        </w:rPr>
        <w:t>：</w:t>
      </w:r>
      <w:r w:rsidR="001D1553" w:rsidRPr="001D1553">
        <w:rPr>
          <w:sz w:val="36"/>
          <w:szCs w:val="32"/>
          <w:u w:val="single"/>
        </w:rPr>
        <w:t>边缘侧视频关键帧与人脸特征提取算法</w:t>
      </w:r>
      <w:r w:rsidR="00BD096A">
        <w:rPr>
          <w:rFonts w:hint="eastAsia"/>
          <w:sz w:val="36"/>
          <w:szCs w:val="32"/>
          <w:u w:val="single"/>
        </w:rPr>
        <w:t>的</w:t>
      </w:r>
      <w:r w:rsidR="001D1553" w:rsidRPr="001D1553">
        <w:rPr>
          <w:sz w:val="36"/>
          <w:szCs w:val="32"/>
          <w:u w:val="single"/>
        </w:rPr>
        <w:t>优化与实现</w:t>
      </w:r>
    </w:p>
    <w:p w14:paraId="0F956D68" w14:textId="77777777" w:rsidR="0098219D" w:rsidRDefault="0098219D">
      <w:pPr>
        <w:ind w:firstLine="480"/>
      </w:pPr>
    </w:p>
    <w:p w14:paraId="7292F2E3" w14:textId="60EF6338" w:rsidR="0098219D" w:rsidRPr="001D1553" w:rsidRDefault="00016D78">
      <w:pPr>
        <w:ind w:firstLineChars="890" w:firstLine="2492"/>
        <w:rPr>
          <w:sz w:val="28"/>
          <w:szCs w:val="28"/>
          <w:u w:val="single"/>
        </w:rPr>
      </w:pPr>
      <w:r w:rsidRPr="001D1553">
        <w:rPr>
          <w:rFonts w:hint="eastAsia"/>
          <w:sz w:val="28"/>
          <w:szCs w:val="28"/>
        </w:rPr>
        <w:t>学</w:t>
      </w:r>
      <w:r w:rsidRPr="001D1553">
        <w:rPr>
          <w:rFonts w:hint="eastAsia"/>
          <w:sz w:val="28"/>
          <w:szCs w:val="28"/>
        </w:rPr>
        <w:t xml:space="preserve">    </w:t>
      </w:r>
      <w:r w:rsidRPr="001D1553">
        <w:rPr>
          <w:rFonts w:hint="eastAsia"/>
          <w:sz w:val="28"/>
          <w:szCs w:val="28"/>
        </w:rPr>
        <w:t>号：</w:t>
      </w:r>
      <w:r w:rsidRPr="001D1553">
        <w:rPr>
          <w:rFonts w:ascii="Times New Roman" w:hAnsi="Times New Roman" w:cs="Times New Roman"/>
          <w:sz w:val="28"/>
          <w:szCs w:val="28"/>
          <w:u w:val="single"/>
        </w:rPr>
        <w:t xml:space="preserve">  </w:t>
      </w:r>
      <w:r w:rsidR="001D1553" w:rsidRPr="001D1553">
        <w:rPr>
          <w:rFonts w:ascii="Times New Roman" w:hAnsi="Times New Roman" w:cs="Times New Roman"/>
          <w:sz w:val="28"/>
          <w:szCs w:val="28"/>
          <w:u w:val="single"/>
        </w:rPr>
        <w:t xml:space="preserve">  </w:t>
      </w:r>
      <w:r w:rsidR="0014126B">
        <w:rPr>
          <w:rFonts w:ascii="Times New Roman" w:hAnsi="Times New Roman" w:cs="Times New Roman"/>
          <w:sz w:val="28"/>
          <w:szCs w:val="28"/>
          <w:u w:val="single"/>
        </w:rPr>
        <w:t xml:space="preserve">          </w:t>
      </w:r>
      <w:r w:rsidRPr="001D1553">
        <w:rPr>
          <w:rFonts w:ascii="Times New Roman" w:hAnsi="Times New Roman" w:cs="Times New Roman"/>
          <w:sz w:val="28"/>
          <w:szCs w:val="28"/>
          <w:u w:val="single"/>
        </w:rPr>
        <w:t xml:space="preserve">      </w:t>
      </w:r>
    </w:p>
    <w:p w14:paraId="0A7CF2F1" w14:textId="3C69145C" w:rsidR="0098219D" w:rsidRPr="001D1553" w:rsidRDefault="00016D78">
      <w:pPr>
        <w:ind w:firstLineChars="890" w:firstLine="2492"/>
        <w:rPr>
          <w:sz w:val="28"/>
          <w:szCs w:val="28"/>
          <w:u w:val="single"/>
        </w:rPr>
      </w:pPr>
      <w:r w:rsidRPr="001D1553">
        <w:rPr>
          <w:rFonts w:hint="eastAsia"/>
          <w:sz w:val="28"/>
          <w:szCs w:val="28"/>
        </w:rPr>
        <w:t>姓</w:t>
      </w:r>
      <w:r w:rsidRPr="001D1553">
        <w:rPr>
          <w:rFonts w:hint="eastAsia"/>
          <w:sz w:val="28"/>
          <w:szCs w:val="28"/>
        </w:rPr>
        <w:t xml:space="preserve">    </w:t>
      </w:r>
      <w:r w:rsidRPr="001D1553">
        <w:rPr>
          <w:rFonts w:hint="eastAsia"/>
          <w:sz w:val="28"/>
          <w:szCs w:val="28"/>
        </w:rPr>
        <w:t>名：</w:t>
      </w:r>
      <w:r w:rsidRPr="001D1553">
        <w:rPr>
          <w:rFonts w:hint="eastAsia"/>
          <w:sz w:val="28"/>
          <w:szCs w:val="28"/>
          <w:u w:val="single"/>
        </w:rPr>
        <w:t xml:space="preserve">      </w:t>
      </w:r>
      <w:r w:rsidR="0014126B">
        <w:rPr>
          <w:rFonts w:hint="eastAsia"/>
          <w:sz w:val="28"/>
          <w:szCs w:val="28"/>
          <w:u w:val="single"/>
        </w:rPr>
        <w:t xml:space="preserve"> </w:t>
      </w:r>
      <w:r w:rsidR="0014126B">
        <w:rPr>
          <w:sz w:val="28"/>
          <w:szCs w:val="28"/>
          <w:u w:val="single"/>
        </w:rPr>
        <w:t xml:space="preserve">     </w:t>
      </w:r>
      <w:r w:rsidRPr="001D1553">
        <w:rPr>
          <w:rFonts w:hint="eastAsia"/>
          <w:sz w:val="28"/>
          <w:szCs w:val="28"/>
          <w:u w:val="single"/>
        </w:rPr>
        <w:t xml:space="preserve">    </w:t>
      </w:r>
      <w:r w:rsidRPr="001D1553">
        <w:rPr>
          <w:sz w:val="28"/>
          <w:szCs w:val="28"/>
          <w:u w:val="single"/>
        </w:rPr>
        <w:t xml:space="preserve"> </w:t>
      </w:r>
      <w:r w:rsidRPr="001D1553">
        <w:rPr>
          <w:rFonts w:hint="eastAsia"/>
          <w:sz w:val="28"/>
          <w:szCs w:val="28"/>
          <w:u w:val="single"/>
        </w:rPr>
        <w:t xml:space="preserve">  </w:t>
      </w:r>
      <w:r w:rsidRPr="001D1553">
        <w:rPr>
          <w:sz w:val="28"/>
          <w:szCs w:val="28"/>
          <w:u w:val="single"/>
        </w:rPr>
        <w:t xml:space="preserve"> </w:t>
      </w:r>
    </w:p>
    <w:p w14:paraId="7680C06B" w14:textId="43A4F8A5" w:rsidR="0098219D" w:rsidRPr="001D1553" w:rsidRDefault="00016D78">
      <w:pPr>
        <w:ind w:firstLineChars="890" w:firstLine="2492"/>
        <w:rPr>
          <w:sz w:val="28"/>
          <w:szCs w:val="28"/>
          <w:u w:val="single"/>
        </w:rPr>
      </w:pPr>
      <w:r w:rsidRPr="001D1553">
        <w:rPr>
          <w:rFonts w:hint="eastAsia"/>
          <w:sz w:val="28"/>
          <w:szCs w:val="28"/>
        </w:rPr>
        <w:t>专</w:t>
      </w:r>
      <w:r w:rsidRPr="001D1553">
        <w:rPr>
          <w:rFonts w:hint="eastAsia"/>
          <w:sz w:val="28"/>
          <w:szCs w:val="28"/>
        </w:rPr>
        <w:t xml:space="preserve">    </w:t>
      </w:r>
      <w:r w:rsidRPr="001D1553">
        <w:rPr>
          <w:rFonts w:hint="eastAsia"/>
          <w:sz w:val="28"/>
          <w:szCs w:val="28"/>
        </w:rPr>
        <w:t>业：</w:t>
      </w:r>
      <w:r w:rsidRPr="001D1553">
        <w:rPr>
          <w:rFonts w:hint="eastAsia"/>
          <w:sz w:val="28"/>
          <w:szCs w:val="28"/>
          <w:u w:val="single"/>
        </w:rPr>
        <w:t xml:space="preserve">  </w:t>
      </w:r>
      <w:r w:rsidR="00311A37" w:rsidRPr="001D1553">
        <w:rPr>
          <w:rFonts w:hint="eastAsia"/>
          <w:sz w:val="28"/>
          <w:szCs w:val="28"/>
          <w:u w:val="single"/>
        </w:rPr>
        <w:t>计算机科学与技术</w:t>
      </w:r>
      <w:r w:rsidRPr="001D1553">
        <w:rPr>
          <w:rFonts w:hint="eastAsia"/>
          <w:sz w:val="28"/>
          <w:szCs w:val="28"/>
          <w:u w:val="single"/>
        </w:rPr>
        <w:t xml:space="preserve">  </w:t>
      </w:r>
    </w:p>
    <w:p w14:paraId="4462C3E7" w14:textId="202C7ACE" w:rsidR="0098219D" w:rsidRPr="001D1553" w:rsidRDefault="00016D78">
      <w:pPr>
        <w:ind w:firstLineChars="890" w:firstLine="2492"/>
        <w:rPr>
          <w:sz w:val="28"/>
          <w:szCs w:val="28"/>
          <w:u w:val="single"/>
        </w:rPr>
      </w:pPr>
      <w:r w:rsidRPr="001D1553">
        <w:rPr>
          <w:rFonts w:hint="eastAsia"/>
          <w:sz w:val="28"/>
          <w:szCs w:val="28"/>
        </w:rPr>
        <w:t>导</w:t>
      </w:r>
      <w:r w:rsidRPr="001D1553">
        <w:rPr>
          <w:rFonts w:hint="eastAsia"/>
          <w:sz w:val="28"/>
          <w:szCs w:val="28"/>
        </w:rPr>
        <w:t xml:space="preserve">    </w:t>
      </w:r>
      <w:r w:rsidRPr="001D1553">
        <w:rPr>
          <w:rFonts w:hint="eastAsia"/>
          <w:sz w:val="28"/>
          <w:szCs w:val="28"/>
        </w:rPr>
        <w:t>师：</w:t>
      </w:r>
      <w:r w:rsidRPr="001D1553">
        <w:rPr>
          <w:rFonts w:hint="eastAsia"/>
          <w:sz w:val="28"/>
          <w:szCs w:val="28"/>
          <w:u w:val="single"/>
        </w:rPr>
        <w:t xml:space="preserve">     </w:t>
      </w:r>
      <w:r w:rsidR="0014126B">
        <w:rPr>
          <w:rFonts w:hint="eastAsia"/>
          <w:sz w:val="28"/>
          <w:szCs w:val="28"/>
          <w:u w:val="single"/>
        </w:rPr>
        <w:t xml:space="preserve"> </w:t>
      </w:r>
      <w:r w:rsidR="0014126B">
        <w:rPr>
          <w:sz w:val="28"/>
          <w:szCs w:val="28"/>
          <w:u w:val="single"/>
        </w:rPr>
        <w:t xml:space="preserve">       </w:t>
      </w:r>
      <w:r w:rsidRPr="001D1553">
        <w:rPr>
          <w:rFonts w:hint="eastAsia"/>
          <w:sz w:val="28"/>
          <w:szCs w:val="28"/>
          <w:u w:val="single"/>
        </w:rPr>
        <w:t xml:space="preserve">   </w:t>
      </w:r>
      <w:r w:rsidR="00311A37" w:rsidRPr="001D1553">
        <w:rPr>
          <w:sz w:val="28"/>
          <w:szCs w:val="28"/>
          <w:u w:val="single"/>
        </w:rPr>
        <w:t xml:space="preserve">   </w:t>
      </w:r>
      <w:r w:rsidRPr="001D1553">
        <w:rPr>
          <w:rFonts w:hint="eastAsia"/>
          <w:sz w:val="28"/>
          <w:szCs w:val="28"/>
          <w:u w:val="single"/>
        </w:rPr>
        <w:t xml:space="preserve"> </w:t>
      </w:r>
    </w:p>
    <w:p w14:paraId="1C0258A6" w14:textId="52B30856" w:rsidR="0098219D" w:rsidRPr="001D1553" w:rsidRDefault="00016D78">
      <w:pPr>
        <w:ind w:firstLineChars="890" w:firstLine="2492"/>
        <w:rPr>
          <w:sz w:val="28"/>
          <w:szCs w:val="28"/>
          <w:u w:val="single"/>
        </w:rPr>
      </w:pPr>
      <w:r w:rsidRPr="001D1553">
        <w:rPr>
          <w:rFonts w:hint="eastAsia"/>
          <w:sz w:val="28"/>
          <w:szCs w:val="28"/>
        </w:rPr>
        <w:t>学</w:t>
      </w:r>
      <w:r w:rsidRPr="001D1553">
        <w:rPr>
          <w:rFonts w:hint="eastAsia"/>
          <w:sz w:val="28"/>
          <w:szCs w:val="28"/>
        </w:rPr>
        <w:t xml:space="preserve">    </w:t>
      </w:r>
      <w:r w:rsidRPr="001D1553">
        <w:rPr>
          <w:rFonts w:hint="eastAsia"/>
          <w:sz w:val="28"/>
          <w:szCs w:val="28"/>
        </w:rPr>
        <w:t>院：</w:t>
      </w:r>
      <w:r w:rsidRPr="001D1553">
        <w:rPr>
          <w:rFonts w:hint="eastAsia"/>
          <w:sz w:val="28"/>
          <w:szCs w:val="28"/>
          <w:u w:val="single"/>
        </w:rPr>
        <w:t xml:space="preserve">   </w:t>
      </w:r>
      <w:r w:rsidR="001D1553" w:rsidRPr="001D1553">
        <w:rPr>
          <w:sz w:val="28"/>
          <w:szCs w:val="28"/>
          <w:u w:val="single"/>
        </w:rPr>
        <w:t xml:space="preserve"> </w:t>
      </w:r>
      <w:r w:rsidR="00311A37" w:rsidRPr="001D1553">
        <w:rPr>
          <w:rFonts w:hint="eastAsia"/>
          <w:sz w:val="28"/>
          <w:szCs w:val="28"/>
          <w:u w:val="single"/>
        </w:rPr>
        <w:t>计算机学院</w:t>
      </w:r>
      <w:r w:rsidRPr="001D1553">
        <w:rPr>
          <w:rFonts w:hint="eastAsia"/>
          <w:sz w:val="28"/>
          <w:szCs w:val="28"/>
          <w:u w:val="single"/>
        </w:rPr>
        <w:t xml:space="preserve">       </w:t>
      </w:r>
    </w:p>
    <w:p w14:paraId="210FA914" w14:textId="77777777" w:rsidR="0098219D" w:rsidRDefault="0098219D">
      <w:pPr>
        <w:ind w:firstLineChars="890" w:firstLine="2502"/>
        <w:rPr>
          <w:b/>
          <w:sz w:val="28"/>
          <w:szCs w:val="28"/>
          <w:u w:val="single"/>
        </w:rPr>
      </w:pPr>
    </w:p>
    <w:p w14:paraId="70D636C2" w14:textId="77777777" w:rsidR="0098219D" w:rsidRDefault="00016D78">
      <w:pPr>
        <w:ind w:firstLineChars="1690" w:firstLine="4750"/>
        <w:rPr>
          <w:b/>
          <w:sz w:val="28"/>
          <w:szCs w:val="28"/>
        </w:rPr>
      </w:pPr>
      <w:r>
        <w:rPr>
          <w:b/>
          <w:sz w:val="28"/>
          <w:szCs w:val="28"/>
        </w:rPr>
        <w:t xml:space="preserve"> </w:t>
      </w:r>
      <w:r>
        <w:rPr>
          <w:rFonts w:hint="eastAsia"/>
          <w:b/>
          <w:sz w:val="28"/>
          <w:szCs w:val="28"/>
        </w:rPr>
        <w:t>年</w:t>
      </w:r>
      <w:r>
        <w:rPr>
          <w:rFonts w:hint="eastAsia"/>
          <w:b/>
          <w:sz w:val="28"/>
          <w:szCs w:val="28"/>
        </w:rPr>
        <w:t xml:space="preserve">   </w:t>
      </w:r>
      <w:r>
        <w:rPr>
          <w:rFonts w:hint="eastAsia"/>
          <w:b/>
          <w:sz w:val="28"/>
          <w:szCs w:val="28"/>
        </w:rPr>
        <w:t>月</w:t>
      </w:r>
      <w:r>
        <w:rPr>
          <w:rFonts w:hint="eastAsia"/>
          <w:b/>
          <w:sz w:val="28"/>
          <w:szCs w:val="28"/>
        </w:rPr>
        <w:t xml:space="preserve">   </w:t>
      </w:r>
      <w:r>
        <w:rPr>
          <w:rFonts w:hint="eastAsia"/>
          <w:b/>
          <w:sz w:val="28"/>
          <w:szCs w:val="28"/>
        </w:rPr>
        <w:t>日</w:t>
      </w:r>
    </w:p>
    <w:p w14:paraId="64FFB027" w14:textId="77777777" w:rsidR="0098219D" w:rsidRDefault="0098219D">
      <w:pPr>
        <w:spacing w:line="400" w:lineRule="exact"/>
        <w:ind w:firstLine="480"/>
        <w:jc w:val="center"/>
        <w:rPr>
          <w:sz w:val="24"/>
          <w:szCs w:val="24"/>
        </w:rPr>
      </w:pPr>
    </w:p>
    <w:p w14:paraId="4015B5CA" w14:textId="77777777" w:rsidR="0098219D" w:rsidRDefault="00016D78">
      <w:pPr>
        <w:spacing w:line="400" w:lineRule="exact"/>
        <w:ind w:firstLine="480"/>
        <w:jc w:val="center"/>
        <w:rPr>
          <w:rFonts w:asciiTheme="minorEastAsia" w:hAnsiTheme="minorEastAsia"/>
          <w:sz w:val="24"/>
          <w:szCs w:val="24"/>
        </w:rPr>
      </w:pPr>
      <w:r>
        <w:rPr>
          <w:rFonts w:asciiTheme="minorEastAsia" w:hAnsiTheme="minorEastAsia" w:hint="eastAsia"/>
          <w:sz w:val="24"/>
          <w:szCs w:val="24"/>
        </w:rPr>
        <w:t>独创性（或创新性）声明</w:t>
      </w:r>
    </w:p>
    <w:p w14:paraId="1BEBD642" w14:textId="77777777" w:rsidR="0098219D" w:rsidRDefault="00016D78">
      <w:pPr>
        <w:pStyle w:val="aa"/>
        <w:spacing w:line="400" w:lineRule="exact"/>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41876D94" w14:textId="77777777" w:rsidR="0098219D" w:rsidRDefault="00016D78">
      <w:pPr>
        <w:spacing w:line="400" w:lineRule="exact"/>
        <w:ind w:firstLine="480"/>
        <w:rPr>
          <w:rFonts w:asciiTheme="minorEastAsia" w:hAnsiTheme="minorEastAsia"/>
          <w:sz w:val="24"/>
          <w:szCs w:val="24"/>
        </w:rPr>
      </w:pPr>
      <w:r>
        <w:rPr>
          <w:rFonts w:asciiTheme="minorEastAsia" w:hAnsiTheme="minorEastAsia" w:hint="eastAsia"/>
          <w:sz w:val="24"/>
          <w:szCs w:val="24"/>
        </w:rPr>
        <w:t>申请学位论文与资料若有不实之处，本人承担一切相关责任。</w:t>
      </w:r>
    </w:p>
    <w:p w14:paraId="0383AB2C" w14:textId="77777777" w:rsidR="0098219D" w:rsidRDefault="00016D78">
      <w:pPr>
        <w:spacing w:line="400" w:lineRule="exact"/>
        <w:ind w:firstLine="480"/>
        <w:rPr>
          <w:rFonts w:asciiTheme="minorEastAsia" w:hAnsiTheme="minorEastAsia"/>
          <w:sz w:val="24"/>
          <w:szCs w:val="24"/>
        </w:rPr>
      </w:pPr>
      <w:r>
        <w:rPr>
          <w:rFonts w:asciiTheme="minorEastAsia" w:hAnsiTheme="minorEastAsia" w:hint="eastAsia"/>
          <w:sz w:val="24"/>
          <w:szCs w:val="24"/>
        </w:rPr>
        <w:t>本人签名：日期：_______</w:t>
      </w:r>
      <w:r>
        <w:rPr>
          <w:rFonts w:asciiTheme="minorEastAsia" w:hAnsiTheme="minorEastAsia"/>
          <w:sz w:val="24"/>
          <w:szCs w:val="24"/>
        </w:rPr>
        <w:t>_____________</w:t>
      </w:r>
    </w:p>
    <w:p w14:paraId="6D4A79BE" w14:textId="77777777" w:rsidR="0098219D" w:rsidRDefault="0098219D">
      <w:pPr>
        <w:spacing w:line="400" w:lineRule="exact"/>
        <w:ind w:firstLine="480"/>
        <w:rPr>
          <w:rFonts w:asciiTheme="minorEastAsia" w:hAnsiTheme="minorEastAsia"/>
          <w:sz w:val="24"/>
          <w:szCs w:val="24"/>
        </w:rPr>
      </w:pPr>
    </w:p>
    <w:p w14:paraId="5D2D6828" w14:textId="77777777" w:rsidR="0098219D" w:rsidRDefault="0098219D">
      <w:pPr>
        <w:spacing w:line="400" w:lineRule="exact"/>
        <w:ind w:firstLine="480"/>
        <w:rPr>
          <w:rFonts w:asciiTheme="minorEastAsia" w:hAnsiTheme="minorEastAsia"/>
          <w:sz w:val="24"/>
          <w:szCs w:val="24"/>
        </w:rPr>
      </w:pPr>
    </w:p>
    <w:p w14:paraId="401D2EEC" w14:textId="77777777" w:rsidR="00651614" w:rsidRPr="00A47F50" w:rsidRDefault="00651614" w:rsidP="00651614">
      <w:pPr>
        <w:pStyle w:val="aa"/>
        <w:spacing w:line="400" w:lineRule="exact"/>
        <w:ind w:firstLineChars="200" w:firstLine="480"/>
        <w:jc w:val="center"/>
      </w:pPr>
      <w:r w:rsidRPr="00A47F50">
        <w:rPr>
          <w:rFonts w:hint="eastAsia"/>
        </w:rPr>
        <w:t>关于论文使用授权的说明</w:t>
      </w:r>
    </w:p>
    <w:p w14:paraId="3A9DEEA0" w14:textId="77777777" w:rsidR="00651614" w:rsidRPr="00A47F50" w:rsidRDefault="00651614" w:rsidP="00651614">
      <w:pPr>
        <w:pStyle w:val="aa"/>
        <w:spacing w:line="400" w:lineRule="exact"/>
        <w:ind w:firstLineChars="200" w:firstLine="480"/>
      </w:pPr>
      <w:r w:rsidRPr="00A47F50">
        <w:rPr>
          <w:rFonts w:hint="eastAsia"/>
        </w:rPr>
        <w:t>本人</w:t>
      </w:r>
      <w:r w:rsidRPr="00A47F50">
        <w:t>完全了解</w:t>
      </w:r>
      <w:r w:rsidRPr="00A47F50">
        <w:rPr>
          <w:rFonts w:hint="eastAsia"/>
        </w:rPr>
        <w:t>并同意北京邮电</w:t>
      </w:r>
      <w:r w:rsidRPr="00A47F50">
        <w:t>大学有关保留、</w:t>
      </w:r>
      <w:r w:rsidRPr="00A47F50">
        <w:rPr>
          <w:rFonts w:hint="eastAsia"/>
        </w:rPr>
        <w:t>使用</w:t>
      </w:r>
      <w:r w:rsidRPr="00A47F50">
        <w:t>学位论文的规定，即：</w:t>
      </w:r>
      <w:r w:rsidRPr="00A47F50">
        <w:rPr>
          <w:rFonts w:hint="eastAsia"/>
        </w:rPr>
        <w:t>北京邮电</w:t>
      </w:r>
      <w:r w:rsidRPr="00A47F50">
        <w:t>大学拥有以下关于学位论文</w:t>
      </w:r>
      <w:r w:rsidRPr="00A47F50">
        <w:rPr>
          <w:rFonts w:hint="eastAsia"/>
        </w:rPr>
        <w:t>的无偿</w:t>
      </w:r>
      <w:r w:rsidRPr="00A47F50">
        <w:t>使用</w:t>
      </w:r>
      <w:r w:rsidRPr="00A47F50">
        <w:rPr>
          <w:rFonts w:hint="eastAsia"/>
        </w:rPr>
        <w:t>权</w:t>
      </w:r>
      <w:r w:rsidRPr="00A47F50">
        <w:t>，具体包括：</w:t>
      </w:r>
      <w:r w:rsidRPr="00A47F50">
        <w:rPr>
          <w:rFonts w:hint="eastAsia"/>
        </w:rPr>
        <w:t>学校有权保留并向国家有关部门或机构送交学位论文，有权允许学位论文被查阅和借阅；学校可以公布学位论文的全部或部分内容，</w:t>
      </w:r>
      <w:r w:rsidRPr="00A47F50">
        <w:t>有权</w:t>
      </w:r>
      <w:r w:rsidRPr="00A47F50">
        <w:rPr>
          <w:rFonts w:hint="eastAsia"/>
        </w:rPr>
        <w:t>允许采用影印、缩印或其它复制手段保存、汇编学位论文，将学位论文的全部或部分内容编入有关数据库进行检索。（保密的学位论文在解密后遵守此规定）</w:t>
      </w:r>
    </w:p>
    <w:p w14:paraId="57D83043" w14:textId="77777777" w:rsidR="00651614" w:rsidRPr="00A47F50" w:rsidRDefault="00651614" w:rsidP="00651614">
      <w:pPr>
        <w:pStyle w:val="aa"/>
        <w:spacing w:line="400" w:lineRule="exact"/>
        <w:ind w:firstLineChars="200" w:firstLine="480"/>
      </w:pPr>
    </w:p>
    <w:p w14:paraId="1BC066C3" w14:textId="77777777" w:rsidR="00651614" w:rsidRPr="00A47F50" w:rsidRDefault="00651614" w:rsidP="00651614">
      <w:pPr>
        <w:spacing w:line="400" w:lineRule="exact"/>
        <w:ind w:firstLineChars="200" w:firstLine="480"/>
        <w:rPr>
          <w:sz w:val="24"/>
        </w:rPr>
      </w:pPr>
      <w:r w:rsidRPr="00A47F50">
        <w:rPr>
          <w:rFonts w:hint="eastAsia"/>
          <w:sz w:val="24"/>
        </w:rPr>
        <w:t>本人签名：</w:t>
      </w:r>
      <w:r w:rsidRPr="00A47F50">
        <w:rPr>
          <w:rFonts w:hint="eastAsia"/>
          <w:sz w:val="24"/>
          <w:u w:val="single"/>
        </w:rPr>
        <w:t xml:space="preserve">                  </w:t>
      </w:r>
      <w:r w:rsidRPr="00A47F50">
        <w:rPr>
          <w:rFonts w:hint="eastAsia"/>
          <w:sz w:val="24"/>
        </w:rPr>
        <w:t xml:space="preserve">    </w:t>
      </w:r>
      <w:r w:rsidRPr="00A47F50">
        <w:rPr>
          <w:rFonts w:hint="eastAsia"/>
          <w:sz w:val="24"/>
        </w:rPr>
        <w:t>日期：</w:t>
      </w:r>
      <w:r w:rsidRPr="00A47F50">
        <w:rPr>
          <w:rFonts w:hint="eastAsia"/>
          <w:sz w:val="24"/>
          <w:u w:val="single"/>
        </w:rPr>
        <w:t xml:space="preserve">                    </w:t>
      </w:r>
    </w:p>
    <w:p w14:paraId="3F331A4F" w14:textId="77777777" w:rsidR="00651614" w:rsidRPr="00A47F50" w:rsidRDefault="00651614" w:rsidP="00651614">
      <w:pPr>
        <w:spacing w:line="400" w:lineRule="exact"/>
        <w:ind w:firstLineChars="200" w:firstLine="480"/>
        <w:rPr>
          <w:sz w:val="24"/>
        </w:rPr>
      </w:pPr>
      <w:r w:rsidRPr="00A47F50">
        <w:rPr>
          <w:rFonts w:hint="eastAsia"/>
          <w:sz w:val="24"/>
        </w:rPr>
        <w:t>导师签名：</w:t>
      </w:r>
      <w:r w:rsidRPr="00A47F50">
        <w:rPr>
          <w:rFonts w:hint="eastAsia"/>
          <w:sz w:val="24"/>
          <w:u w:val="single"/>
        </w:rPr>
        <w:t xml:space="preserve">                  </w:t>
      </w:r>
      <w:r w:rsidRPr="00A47F50">
        <w:rPr>
          <w:rFonts w:hint="eastAsia"/>
          <w:sz w:val="24"/>
        </w:rPr>
        <w:t xml:space="preserve">    </w:t>
      </w:r>
      <w:r w:rsidRPr="00A47F50">
        <w:rPr>
          <w:rFonts w:hint="eastAsia"/>
          <w:sz w:val="24"/>
        </w:rPr>
        <w:t>日期：</w:t>
      </w:r>
      <w:r w:rsidRPr="00A47F50">
        <w:rPr>
          <w:rFonts w:hint="eastAsia"/>
          <w:sz w:val="24"/>
          <w:u w:val="single"/>
        </w:rPr>
        <w:t xml:space="preserve">                    </w:t>
      </w:r>
    </w:p>
    <w:p w14:paraId="3201A35E" w14:textId="77777777" w:rsidR="0098219D" w:rsidRDefault="0098219D">
      <w:pPr>
        <w:spacing w:line="400" w:lineRule="exact"/>
        <w:ind w:firstLine="480"/>
        <w:rPr>
          <w:rFonts w:asciiTheme="minorEastAsia" w:hAnsiTheme="minorEastAsia"/>
          <w:sz w:val="24"/>
          <w:szCs w:val="24"/>
        </w:rPr>
      </w:pPr>
    </w:p>
    <w:p w14:paraId="216F19C1" w14:textId="77777777" w:rsidR="00651614" w:rsidRDefault="00651614">
      <w:pPr>
        <w:jc w:val="center"/>
        <w:rPr>
          <w:rFonts w:asciiTheme="minorEastAsia" w:hAnsiTheme="minorEastAsia"/>
          <w:sz w:val="24"/>
          <w:szCs w:val="24"/>
        </w:rPr>
      </w:pPr>
    </w:p>
    <w:p w14:paraId="14664CB4" w14:textId="77777777" w:rsidR="00651614" w:rsidRDefault="00651614">
      <w:pPr>
        <w:jc w:val="center"/>
        <w:rPr>
          <w:rFonts w:asciiTheme="majorEastAsia" w:eastAsiaTheme="majorEastAsia" w:hAnsiTheme="majorEastAsia"/>
          <w:b/>
          <w:sz w:val="32"/>
          <w:szCs w:val="32"/>
        </w:rPr>
      </w:pPr>
    </w:p>
    <w:p w14:paraId="198A89F6" w14:textId="77777777" w:rsidR="00651614" w:rsidRDefault="00651614">
      <w:pPr>
        <w:jc w:val="center"/>
        <w:rPr>
          <w:rFonts w:asciiTheme="majorEastAsia" w:eastAsiaTheme="majorEastAsia" w:hAnsiTheme="majorEastAsia"/>
          <w:b/>
          <w:sz w:val="32"/>
          <w:szCs w:val="32"/>
        </w:rPr>
      </w:pPr>
    </w:p>
    <w:p w14:paraId="673EE5AF" w14:textId="77777777" w:rsidR="00651614" w:rsidRDefault="00651614">
      <w:pPr>
        <w:jc w:val="center"/>
        <w:rPr>
          <w:rFonts w:asciiTheme="majorEastAsia" w:eastAsiaTheme="majorEastAsia" w:hAnsiTheme="majorEastAsia"/>
          <w:b/>
          <w:sz w:val="32"/>
          <w:szCs w:val="32"/>
        </w:rPr>
      </w:pPr>
    </w:p>
    <w:p w14:paraId="24BDACB1" w14:textId="77777777" w:rsidR="00651614" w:rsidRDefault="00651614">
      <w:pPr>
        <w:jc w:val="center"/>
        <w:rPr>
          <w:rFonts w:asciiTheme="majorEastAsia" w:eastAsiaTheme="majorEastAsia" w:hAnsiTheme="majorEastAsia"/>
          <w:b/>
          <w:sz w:val="32"/>
          <w:szCs w:val="32"/>
        </w:rPr>
      </w:pPr>
    </w:p>
    <w:p w14:paraId="031B3EB0" w14:textId="77777777" w:rsidR="00651614" w:rsidRDefault="00651614">
      <w:pPr>
        <w:jc w:val="center"/>
        <w:rPr>
          <w:rFonts w:asciiTheme="majorEastAsia" w:eastAsiaTheme="majorEastAsia" w:hAnsiTheme="majorEastAsia"/>
          <w:b/>
          <w:sz w:val="32"/>
          <w:szCs w:val="32"/>
        </w:rPr>
      </w:pPr>
    </w:p>
    <w:p w14:paraId="1563FC83" w14:textId="77777777" w:rsidR="00651614" w:rsidRDefault="00651614">
      <w:pPr>
        <w:jc w:val="center"/>
        <w:rPr>
          <w:rFonts w:asciiTheme="majorEastAsia" w:eastAsiaTheme="majorEastAsia" w:hAnsiTheme="majorEastAsia"/>
          <w:b/>
          <w:sz w:val="32"/>
          <w:szCs w:val="32"/>
        </w:rPr>
      </w:pPr>
    </w:p>
    <w:p w14:paraId="5E2281E2" w14:textId="77777777" w:rsidR="00651614" w:rsidRDefault="00651614" w:rsidP="00651614">
      <w:pPr>
        <w:rPr>
          <w:rFonts w:asciiTheme="majorEastAsia" w:eastAsiaTheme="majorEastAsia" w:hAnsiTheme="majorEastAsia"/>
          <w:b/>
          <w:sz w:val="32"/>
          <w:szCs w:val="32"/>
        </w:rPr>
      </w:pPr>
    </w:p>
    <w:p w14:paraId="50EBB015" w14:textId="7C582F7B" w:rsidR="0098219D" w:rsidRDefault="00AC52B3">
      <w:pPr>
        <w:jc w:val="center"/>
        <w:rPr>
          <w:rFonts w:asciiTheme="majorEastAsia" w:eastAsiaTheme="majorEastAsia" w:hAnsiTheme="majorEastAsia"/>
          <w:b/>
          <w:sz w:val="32"/>
          <w:szCs w:val="32"/>
        </w:rPr>
      </w:pPr>
      <w:r w:rsidRPr="00AC52B3">
        <w:rPr>
          <w:rFonts w:asciiTheme="majorEastAsia" w:eastAsiaTheme="majorEastAsia" w:hAnsiTheme="majorEastAsia"/>
          <w:b/>
          <w:sz w:val="32"/>
          <w:szCs w:val="32"/>
        </w:rPr>
        <w:lastRenderedPageBreak/>
        <w:t>边缘侧视频关键帧与人脸特征提取算法优化与实现</w:t>
      </w:r>
    </w:p>
    <w:p w14:paraId="7CCEFE13" w14:textId="77777777" w:rsidR="0098219D" w:rsidRDefault="00016D78">
      <w:pPr>
        <w:jc w:val="center"/>
        <w:rPr>
          <w:rFonts w:ascii="黑体" w:eastAsia="黑体" w:hAnsi="黑体"/>
          <w:b/>
          <w:sz w:val="30"/>
          <w:szCs w:val="30"/>
        </w:rPr>
      </w:pPr>
      <w:bookmarkStart w:id="0" w:name="_Toc471905728"/>
      <w:commentRangeStart w:id="1"/>
      <w:r>
        <w:rPr>
          <w:rFonts w:ascii="黑体" w:eastAsia="黑体" w:hAnsi="黑体" w:hint="eastAsia"/>
          <w:b/>
          <w:sz w:val="30"/>
          <w:szCs w:val="30"/>
        </w:rPr>
        <w:t>摘 要</w:t>
      </w:r>
      <w:bookmarkEnd w:id="0"/>
      <w:commentRangeEnd w:id="1"/>
      <w:r w:rsidR="005D7C89">
        <w:rPr>
          <w:rStyle w:val="af3"/>
          <w:rFonts w:ascii="Calibri" w:eastAsia="宋体" w:hAnsi="Calibri" w:cs="黑体"/>
        </w:rPr>
        <w:commentReference w:id="1"/>
      </w:r>
    </w:p>
    <w:p w14:paraId="1B8300E8" w14:textId="1D25EAE0" w:rsidR="005E3544" w:rsidRDefault="005E3544" w:rsidP="005E3544">
      <w:pPr>
        <w:rPr>
          <w:rFonts w:ascii="黑体" w:eastAsia="黑体" w:hAnsi="黑体" w:hint="eastAsia"/>
          <w:b/>
          <w:sz w:val="30"/>
          <w:szCs w:val="30"/>
        </w:rPr>
      </w:pPr>
    </w:p>
    <w:p w14:paraId="3C814708" w14:textId="1A5CB4EB" w:rsidR="003266D9" w:rsidRDefault="003266D9" w:rsidP="00452E2D">
      <w:pPr>
        <w:ind w:firstLine="560"/>
        <w:rPr>
          <w:ins w:id="2" w:author="Zijia Mo" w:date="2021-04-06T15:51:00Z"/>
          <w:rFonts w:asciiTheme="minorEastAsia" w:hAnsiTheme="minorEastAsia"/>
          <w:sz w:val="28"/>
          <w:szCs w:val="28"/>
        </w:rPr>
      </w:pPr>
      <w:ins w:id="3" w:author="Zijia Mo" w:date="2021-04-06T09:06:00Z">
        <w:r>
          <w:rPr>
            <w:rFonts w:asciiTheme="minorEastAsia" w:hAnsiTheme="minorEastAsia" w:hint="eastAsia"/>
            <w:sz w:val="28"/>
            <w:szCs w:val="28"/>
          </w:rPr>
          <w:t>视频分析作为一项重要的信息技术</w:t>
        </w:r>
      </w:ins>
      <w:ins w:id="4" w:author="Zijia Mo" w:date="2021-04-06T09:07:00Z">
        <w:r>
          <w:rPr>
            <w:rFonts w:asciiTheme="minorEastAsia" w:hAnsiTheme="minorEastAsia" w:hint="eastAsia"/>
            <w:sz w:val="28"/>
            <w:szCs w:val="28"/>
          </w:rPr>
          <w:t>广泛应用于物联网的多个应用场景中，如智慧城市、公共安全、智能安防等。</w:t>
        </w:r>
      </w:ins>
      <w:del w:id="5" w:author="Zijia Mo" w:date="2021-04-06T09:08:00Z">
        <w:r w:rsidR="00207692" w:rsidDel="003266D9">
          <w:rPr>
            <w:rFonts w:asciiTheme="minorEastAsia" w:hAnsiTheme="minorEastAsia" w:hint="eastAsia"/>
            <w:sz w:val="28"/>
            <w:szCs w:val="28"/>
          </w:rPr>
          <w:delText>在人工智能和物联网的多个应用场景下，例如智慧城市、公共安全等，视频分析都被作为一项重要的</w:delText>
        </w:r>
        <w:r w:rsidR="003A3879" w:rsidDel="003266D9">
          <w:rPr>
            <w:rFonts w:asciiTheme="minorEastAsia" w:hAnsiTheme="minorEastAsia" w:hint="eastAsia"/>
            <w:sz w:val="28"/>
            <w:szCs w:val="28"/>
          </w:rPr>
          <w:delText>信息</w:delText>
        </w:r>
        <w:r w:rsidR="00207692" w:rsidDel="003266D9">
          <w:rPr>
            <w:rFonts w:asciiTheme="minorEastAsia" w:hAnsiTheme="minorEastAsia" w:hint="eastAsia"/>
            <w:sz w:val="28"/>
            <w:szCs w:val="28"/>
          </w:rPr>
          <w:delText>技术来研究。</w:delText>
        </w:r>
      </w:del>
      <w:r w:rsidR="008D3E8A">
        <w:rPr>
          <w:rFonts w:asciiTheme="minorEastAsia" w:hAnsiTheme="minorEastAsia" w:hint="eastAsia"/>
          <w:sz w:val="28"/>
          <w:szCs w:val="28"/>
        </w:rPr>
        <w:t>伴随着安防交通摄像头</w:t>
      </w:r>
      <w:del w:id="6" w:author="Zijia Mo" w:date="2021-04-06T15:44:00Z">
        <w:r w:rsidR="008D3E8A" w:rsidDel="003266D9">
          <w:rPr>
            <w:rFonts w:asciiTheme="minorEastAsia" w:hAnsiTheme="minorEastAsia" w:hint="eastAsia"/>
            <w:sz w:val="28"/>
            <w:szCs w:val="28"/>
          </w:rPr>
          <w:delText>的</w:delText>
        </w:r>
      </w:del>
      <w:r w:rsidR="008D3E8A">
        <w:rPr>
          <w:rFonts w:asciiTheme="minorEastAsia" w:hAnsiTheme="minorEastAsia" w:hint="eastAsia"/>
          <w:sz w:val="28"/>
          <w:szCs w:val="28"/>
        </w:rPr>
        <w:t>数量</w:t>
      </w:r>
      <w:ins w:id="7" w:author="Zijia Mo" w:date="2021-04-06T15:44:00Z">
        <w:r>
          <w:rPr>
            <w:rFonts w:asciiTheme="minorEastAsia" w:hAnsiTheme="minorEastAsia" w:hint="eastAsia"/>
            <w:sz w:val="28"/>
            <w:szCs w:val="28"/>
          </w:rPr>
          <w:t>的</w:t>
        </w:r>
      </w:ins>
      <w:r w:rsidR="008D3E8A">
        <w:rPr>
          <w:rFonts w:asciiTheme="minorEastAsia" w:hAnsiTheme="minorEastAsia" w:hint="eastAsia"/>
          <w:sz w:val="28"/>
          <w:szCs w:val="28"/>
        </w:rPr>
        <w:t>增加以及监控视频</w:t>
      </w:r>
      <w:r w:rsidR="006C2910">
        <w:rPr>
          <w:rFonts w:asciiTheme="minorEastAsia" w:hAnsiTheme="minorEastAsia" w:hint="eastAsia"/>
          <w:sz w:val="28"/>
          <w:szCs w:val="28"/>
        </w:rPr>
        <w:t>画面质量</w:t>
      </w:r>
      <w:r w:rsidR="008D3E8A">
        <w:rPr>
          <w:rFonts w:asciiTheme="minorEastAsia" w:hAnsiTheme="minorEastAsia" w:hint="eastAsia"/>
          <w:sz w:val="28"/>
          <w:szCs w:val="28"/>
        </w:rPr>
        <w:t>的提升</w:t>
      </w:r>
      <w:r w:rsidR="005E3544" w:rsidRPr="005E3544">
        <w:rPr>
          <w:rFonts w:asciiTheme="minorEastAsia" w:hAnsiTheme="minorEastAsia" w:hint="eastAsia"/>
          <w:sz w:val="28"/>
          <w:szCs w:val="28"/>
        </w:rPr>
        <w:t>，</w:t>
      </w:r>
      <w:ins w:id="8" w:author="Zijia Mo" w:date="2021-04-06T15:45:00Z">
        <w:r>
          <w:rPr>
            <w:rFonts w:asciiTheme="minorEastAsia" w:hAnsiTheme="minorEastAsia" w:hint="eastAsia"/>
            <w:sz w:val="28"/>
            <w:szCs w:val="28"/>
          </w:rPr>
          <w:t>直接将大量</w:t>
        </w:r>
      </w:ins>
      <w:ins w:id="9" w:author="Zijia Mo" w:date="2021-04-06T09:10:00Z">
        <w:r>
          <w:rPr>
            <w:rFonts w:asciiTheme="minorEastAsia" w:hAnsiTheme="minorEastAsia" w:hint="eastAsia"/>
            <w:sz w:val="28"/>
            <w:szCs w:val="28"/>
          </w:rPr>
          <w:t>视频</w:t>
        </w:r>
      </w:ins>
      <w:ins w:id="10" w:author="Zijia Mo" w:date="2021-04-06T15:45:00Z">
        <w:r>
          <w:rPr>
            <w:rFonts w:asciiTheme="minorEastAsia" w:hAnsiTheme="minorEastAsia" w:hint="eastAsia"/>
            <w:sz w:val="28"/>
            <w:szCs w:val="28"/>
          </w:rPr>
          <w:t>流传输到中央云服务器上集中分析会消耗大量的传输带宽</w:t>
        </w:r>
      </w:ins>
      <w:ins w:id="11" w:author="Zijia Mo" w:date="2021-04-06T15:46:00Z">
        <w:r>
          <w:rPr>
            <w:rFonts w:asciiTheme="minorEastAsia" w:hAnsiTheme="minorEastAsia" w:hint="eastAsia"/>
            <w:sz w:val="28"/>
            <w:szCs w:val="28"/>
          </w:rPr>
          <w:t>同时造成较大的视频分析延迟。边缘计算作为一种新型计算范式，</w:t>
        </w:r>
      </w:ins>
      <w:ins w:id="12" w:author="Zijia Mo" w:date="2021-04-06T15:47:00Z">
        <w:r>
          <w:rPr>
            <w:rFonts w:asciiTheme="minorEastAsia" w:hAnsiTheme="minorEastAsia" w:hint="eastAsia"/>
            <w:sz w:val="28"/>
            <w:szCs w:val="28"/>
          </w:rPr>
          <w:t>可以在靠近网络边缘侧处理临时视频数据，</w:t>
        </w:r>
      </w:ins>
      <w:ins w:id="13" w:author="Zijia Mo" w:date="2021-04-06T15:48:00Z">
        <w:r>
          <w:rPr>
            <w:rFonts w:asciiTheme="minorEastAsia" w:hAnsiTheme="minorEastAsia" w:hint="eastAsia"/>
            <w:sz w:val="28"/>
            <w:szCs w:val="28"/>
          </w:rPr>
          <w:t>并存储在边缘节点上</w:t>
        </w:r>
      </w:ins>
      <w:ins w:id="14" w:author="Zijia Mo" w:date="2021-04-06T15:49:00Z">
        <w:r>
          <w:rPr>
            <w:rFonts w:asciiTheme="minorEastAsia" w:hAnsiTheme="minorEastAsia" w:hint="eastAsia"/>
            <w:sz w:val="28"/>
            <w:szCs w:val="28"/>
          </w:rPr>
          <w:t>，从而极大地减轻网络负载和云中心的计算压力，增强了服务响应</w:t>
        </w:r>
      </w:ins>
      <w:ins w:id="15" w:author="Zijia Mo" w:date="2021-04-06T15:50:00Z">
        <w:r>
          <w:rPr>
            <w:rFonts w:asciiTheme="minorEastAsia" w:hAnsiTheme="minorEastAsia" w:hint="eastAsia"/>
            <w:sz w:val="28"/>
            <w:szCs w:val="28"/>
          </w:rPr>
          <w:t>能力</w:t>
        </w:r>
      </w:ins>
      <w:ins w:id="16" w:author="Zijia Mo" w:date="2021-04-06T15:49:00Z">
        <w:r>
          <w:rPr>
            <w:rFonts w:asciiTheme="minorEastAsia" w:hAnsiTheme="minorEastAsia" w:hint="eastAsia"/>
            <w:sz w:val="28"/>
            <w:szCs w:val="28"/>
          </w:rPr>
          <w:t>并</w:t>
        </w:r>
      </w:ins>
      <w:ins w:id="17" w:author="Zijia Mo" w:date="2021-04-06T15:50:00Z">
        <w:r>
          <w:rPr>
            <w:rFonts w:asciiTheme="minorEastAsia" w:hAnsiTheme="minorEastAsia" w:hint="eastAsia"/>
            <w:sz w:val="28"/>
            <w:szCs w:val="28"/>
          </w:rPr>
          <w:t>提高</w:t>
        </w:r>
      </w:ins>
      <w:ins w:id="18" w:author="Zijia Mo" w:date="2021-04-06T15:49:00Z">
        <w:r>
          <w:rPr>
            <w:rFonts w:asciiTheme="minorEastAsia" w:hAnsiTheme="minorEastAsia" w:hint="eastAsia"/>
            <w:sz w:val="28"/>
            <w:szCs w:val="28"/>
          </w:rPr>
          <w:t>了视频分析的实时性。</w:t>
        </w:r>
      </w:ins>
    </w:p>
    <w:p w14:paraId="7195487A" w14:textId="5140A1D5" w:rsidR="003266D9" w:rsidRDefault="003266D9" w:rsidP="00452E2D">
      <w:pPr>
        <w:ind w:firstLine="560"/>
        <w:rPr>
          <w:ins w:id="19" w:author="Zijia Mo" w:date="2021-04-06T15:51:00Z"/>
          <w:rFonts w:asciiTheme="minorEastAsia" w:hAnsiTheme="minorEastAsia" w:hint="eastAsia"/>
          <w:sz w:val="28"/>
          <w:szCs w:val="28"/>
        </w:rPr>
      </w:pPr>
      <w:ins w:id="20" w:author="Zijia Mo" w:date="2021-04-06T15:51:00Z">
        <w:r>
          <w:rPr>
            <w:rFonts w:asciiTheme="minorEastAsia" w:hAnsiTheme="minorEastAsia" w:hint="eastAsia"/>
            <w:sz w:val="28"/>
            <w:szCs w:val="28"/>
          </w:rPr>
          <w:t>然而，当前网络环境的动态变化和视频分析的密集计算使得边缘服务器面临很大的压力，由于边缘节点的计算和存储能力有限，基于</w:t>
        </w:r>
      </w:ins>
      <w:ins w:id="21" w:author="Zijia Mo" w:date="2021-04-06T15:52:00Z">
        <w:r>
          <w:rPr>
            <w:rFonts w:asciiTheme="minorEastAsia" w:hAnsiTheme="minorEastAsia" w:hint="eastAsia"/>
            <w:sz w:val="28"/>
            <w:szCs w:val="28"/>
          </w:rPr>
          <w:t>边缘计算的视频分析系统存在内容冗余、计算压力过大、负载不均衡等多个问题。针对这些问题，本文</w:t>
        </w:r>
      </w:ins>
      <w:ins w:id="22" w:author="Zijia Mo" w:date="2021-04-06T15:53:00Z">
        <w:r>
          <w:rPr>
            <w:rFonts w:asciiTheme="minorEastAsia" w:hAnsiTheme="minorEastAsia" w:hint="eastAsia"/>
            <w:sz w:val="28"/>
            <w:szCs w:val="28"/>
          </w:rPr>
          <w:t>面向实时视频分析场景，提出了基于</w:t>
        </w:r>
      </w:ins>
      <w:ins w:id="23" w:author="Zijia Mo" w:date="2021-04-06T15:54:00Z">
        <w:r>
          <w:rPr>
            <w:rFonts w:asciiTheme="minorEastAsia" w:hAnsiTheme="minorEastAsia" w:hint="eastAsia"/>
            <w:sz w:val="28"/>
            <w:szCs w:val="28"/>
          </w:rPr>
          <w:t>云边端协同的实时视频分析模型</w:t>
        </w:r>
      </w:ins>
      <w:ins w:id="24" w:author="Zijia Mo" w:date="2021-04-06T15:55:00Z">
        <w:r>
          <w:rPr>
            <w:rFonts w:asciiTheme="minorEastAsia" w:hAnsiTheme="minorEastAsia" w:hint="eastAsia"/>
            <w:sz w:val="28"/>
            <w:szCs w:val="28"/>
          </w:rPr>
          <w:t>，并在轻量级边缘计算平台上设计并实现了视频分析原型系统</w:t>
        </w:r>
      </w:ins>
      <w:ins w:id="25" w:author="Zijia Mo" w:date="2021-04-06T15:56:00Z">
        <w:r>
          <w:rPr>
            <w:rFonts w:asciiTheme="minorEastAsia" w:hAnsiTheme="minorEastAsia" w:hint="eastAsia"/>
            <w:sz w:val="28"/>
            <w:szCs w:val="28"/>
          </w:rPr>
          <w:t>。通过对视频分析任务</w:t>
        </w:r>
      </w:ins>
      <w:ins w:id="26" w:author="Zijia Mo" w:date="2021-04-06T15:58:00Z">
        <w:r>
          <w:rPr>
            <w:rFonts w:asciiTheme="minorEastAsia" w:hAnsiTheme="minorEastAsia" w:hint="eastAsia"/>
            <w:sz w:val="28"/>
            <w:szCs w:val="28"/>
          </w:rPr>
          <w:t>的合理分配</w:t>
        </w:r>
      </w:ins>
      <w:ins w:id="27" w:author="Zijia Mo" w:date="2021-04-06T15:56:00Z">
        <w:r>
          <w:rPr>
            <w:rFonts w:asciiTheme="minorEastAsia" w:hAnsiTheme="minorEastAsia" w:hint="eastAsia"/>
            <w:sz w:val="28"/>
            <w:szCs w:val="28"/>
          </w:rPr>
          <w:t>，减</w:t>
        </w:r>
      </w:ins>
      <w:ins w:id="28" w:author="Zijia Mo" w:date="2021-04-06T15:57:00Z">
        <w:r>
          <w:rPr>
            <w:rFonts w:asciiTheme="minorEastAsia" w:hAnsiTheme="minorEastAsia" w:hint="eastAsia"/>
            <w:sz w:val="28"/>
            <w:szCs w:val="28"/>
          </w:rPr>
          <w:t>轻</w:t>
        </w:r>
      </w:ins>
      <w:ins w:id="29" w:author="Zijia Mo" w:date="2021-04-06T15:56:00Z">
        <w:r>
          <w:rPr>
            <w:rFonts w:asciiTheme="minorEastAsia" w:hAnsiTheme="minorEastAsia" w:hint="eastAsia"/>
            <w:sz w:val="28"/>
            <w:szCs w:val="28"/>
          </w:rPr>
          <w:t>视频</w:t>
        </w:r>
      </w:ins>
      <w:ins w:id="30" w:author="Zijia Mo" w:date="2021-04-06T15:57:00Z">
        <w:r>
          <w:rPr>
            <w:rFonts w:asciiTheme="minorEastAsia" w:hAnsiTheme="minorEastAsia" w:hint="eastAsia"/>
            <w:sz w:val="28"/>
            <w:szCs w:val="28"/>
          </w:rPr>
          <w:t>传输过程中的网络负载压力，同时</w:t>
        </w:r>
      </w:ins>
      <w:ins w:id="31" w:author="Zijia Mo" w:date="2021-04-06T15:58:00Z">
        <w:r>
          <w:rPr>
            <w:rFonts w:asciiTheme="minorEastAsia" w:hAnsiTheme="minorEastAsia" w:hint="eastAsia"/>
            <w:sz w:val="28"/>
            <w:szCs w:val="28"/>
          </w:rPr>
          <w:t>，</w:t>
        </w:r>
      </w:ins>
      <w:ins w:id="32" w:author="Zijia Mo" w:date="2021-04-06T15:57:00Z">
        <w:r>
          <w:rPr>
            <w:rFonts w:asciiTheme="minorEastAsia" w:hAnsiTheme="minorEastAsia" w:hint="eastAsia"/>
            <w:sz w:val="28"/>
            <w:szCs w:val="28"/>
          </w:rPr>
          <w:t>在保证准确性的情况下，通过</w:t>
        </w:r>
      </w:ins>
      <w:ins w:id="33" w:author="Zijia Mo" w:date="2021-04-06T15:58:00Z">
        <w:r>
          <w:rPr>
            <w:rFonts w:asciiTheme="minorEastAsia" w:hAnsiTheme="minorEastAsia" w:hint="eastAsia"/>
            <w:sz w:val="28"/>
            <w:szCs w:val="28"/>
          </w:rPr>
          <w:t>优化视频分析算法</w:t>
        </w:r>
      </w:ins>
      <w:ins w:id="34" w:author="Zijia Mo" w:date="2021-04-06T15:59:00Z">
        <w:r>
          <w:rPr>
            <w:rFonts w:asciiTheme="minorEastAsia" w:hAnsiTheme="minorEastAsia" w:hint="eastAsia"/>
            <w:sz w:val="28"/>
            <w:szCs w:val="28"/>
          </w:rPr>
          <w:t>降低系统的计算开销，显著提高系统的实时性。本文主要内容如下：</w:t>
        </w:r>
      </w:ins>
    </w:p>
    <w:p w14:paraId="446D3752" w14:textId="1E3A1134" w:rsidR="005E3544" w:rsidDel="003266D9" w:rsidRDefault="003266D9" w:rsidP="00452E2D">
      <w:pPr>
        <w:ind w:firstLine="560"/>
        <w:rPr>
          <w:del w:id="35" w:author="Zijia Mo" w:date="2021-04-06T15:59:00Z"/>
          <w:rFonts w:asciiTheme="minorEastAsia" w:hAnsiTheme="minorEastAsia"/>
          <w:sz w:val="28"/>
          <w:szCs w:val="28"/>
        </w:rPr>
      </w:pPr>
      <w:ins w:id="36" w:author="Zijia Mo" w:date="2021-04-06T16:00:00Z">
        <w:r>
          <w:rPr>
            <w:rFonts w:asciiTheme="minorEastAsia" w:hAnsiTheme="minorEastAsia"/>
            <w:sz w:val="28"/>
            <w:szCs w:val="28"/>
          </w:rPr>
          <w:tab/>
        </w:r>
      </w:ins>
      <w:del w:id="37" w:author="Zijia Mo" w:date="2021-04-06T15:46:00Z">
        <w:r w:rsidR="006C2910" w:rsidDel="003266D9">
          <w:rPr>
            <w:rFonts w:asciiTheme="minorEastAsia" w:hAnsiTheme="minorEastAsia" w:hint="eastAsia"/>
            <w:sz w:val="28"/>
            <w:szCs w:val="28"/>
          </w:rPr>
          <w:delText>大量的监控视频数据在视频采集终端产生。</w:delText>
        </w:r>
        <w:r w:rsidR="00DC1237" w:rsidDel="003266D9">
          <w:rPr>
            <w:rFonts w:asciiTheme="minorEastAsia" w:hAnsiTheme="minorEastAsia" w:hint="eastAsia"/>
            <w:sz w:val="28"/>
            <w:szCs w:val="28"/>
          </w:rPr>
          <w:delText>传统视频分析是</w:delText>
        </w:r>
        <w:r w:rsidR="00744AF6" w:rsidDel="003266D9">
          <w:rPr>
            <w:rFonts w:asciiTheme="minorEastAsia" w:hAnsiTheme="minorEastAsia" w:hint="eastAsia"/>
            <w:sz w:val="28"/>
            <w:szCs w:val="28"/>
          </w:rPr>
          <w:delText>直接将</w:delText>
        </w:r>
        <w:r w:rsidR="008D3E8A" w:rsidDel="003266D9">
          <w:rPr>
            <w:rFonts w:asciiTheme="minorEastAsia" w:hAnsiTheme="minorEastAsia" w:hint="eastAsia"/>
            <w:sz w:val="28"/>
            <w:szCs w:val="28"/>
          </w:rPr>
          <w:delText>这些数据</w:delText>
        </w:r>
        <w:r w:rsidR="00744AF6" w:rsidDel="003266D9">
          <w:rPr>
            <w:rFonts w:asciiTheme="minorEastAsia" w:hAnsiTheme="minorEastAsia" w:hint="eastAsia"/>
            <w:sz w:val="28"/>
            <w:szCs w:val="28"/>
          </w:rPr>
          <w:delText>传输到中央云服务器集中分析，</w:delText>
        </w:r>
        <w:r w:rsidR="00DC1237" w:rsidDel="003266D9">
          <w:rPr>
            <w:rFonts w:asciiTheme="minorEastAsia" w:hAnsiTheme="minorEastAsia" w:hint="eastAsia"/>
            <w:sz w:val="28"/>
            <w:szCs w:val="28"/>
          </w:rPr>
          <w:delText>但是</w:delText>
        </w:r>
        <w:r w:rsidR="005E3544" w:rsidRPr="005E3544" w:rsidDel="003266D9">
          <w:rPr>
            <w:rFonts w:asciiTheme="minorEastAsia" w:hAnsiTheme="minorEastAsia" w:hint="eastAsia"/>
            <w:sz w:val="28"/>
            <w:szCs w:val="28"/>
          </w:rPr>
          <w:delText>会消耗大量的传输带宽</w:delText>
        </w:r>
        <w:r w:rsidR="00C93C32" w:rsidDel="003266D9">
          <w:rPr>
            <w:rFonts w:asciiTheme="minorEastAsia" w:hAnsiTheme="minorEastAsia" w:hint="eastAsia"/>
            <w:sz w:val="28"/>
            <w:szCs w:val="28"/>
          </w:rPr>
          <w:delText>，同时</w:delText>
        </w:r>
        <w:r w:rsidR="008D3E8A" w:rsidDel="003266D9">
          <w:rPr>
            <w:rFonts w:asciiTheme="minorEastAsia" w:hAnsiTheme="minorEastAsia" w:hint="eastAsia"/>
            <w:sz w:val="28"/>
            <w:szCs w:val="28"/>
          </w:rPr>
          <w:delText>视频分析会存在延迟</w:delText>
        </w:r>
        <w:r w:rsidR="005E3544" w:rsidRPr="005E3544" w:rsidDel="003266D9">
          <w:rPr>
            <w:rFonts w:asciiTheme="minorEastAsia" w:hAnsiTheme="minorEastAsia" w:hint="eastAsia"/>
            <w:sz w:val="28"/>
            <w:szCs w:val="28"/>
          </w:rPr>
          <w:delText>。</w:delText>
        </w:r>
      </w:del>
      <w:del w:id="38" w:author="Zijia Mo" w:date="2021-04-06T15:56:00Z">
        <w:r w:rsidR="00C93C32" w:rsidDel="003266D9">
          <w:rPr>
            <w:rFonts w:asciiTheme="minorEastAsia" w:hAnsiTheme="minorEastAsia" w:hint="eastAsia"/>
            <w:sz w:val="28"/>
            <w:szCs w:val="28"/>
          </w:rPr>
          <w:delText>在一些实时性要求比较高的场景下，例如入侵侦测、人车流量检测、车牌识别及异常行为检测等，</w:delText>
        </w:r>
        <w:r w:rsidR="003A3879" w:rsidDel="003266D9">
          <w:rPr>
            <w:rFonts w:asciiTheme="minorEastAsia" w:hAnsiTheme="minorEastAsia" w:hint="eastAsia"/>
            <w:sz w:val="28"/>
            <w:szCs w:val="28"/>
          </w:rPr>
          <w:delText>对基于云的视频分析提出了更高的技术挑战</w:delText>
        </w:r>
        <w:r w:rsidR="003B44D1" w:rsidDel="003266D9">
          <w:rPr>
            <w:rFonts w:asciiTheme="minorEastAsia" w:hAnsiTheme="minorEastAsia" w:hint="eastAsia"/>
            <w:sz w:val="28"/>
            <w:szCs w:val="28"/>
          </w:rPr>
          <w:delText>。</w:delText>
        </w:r>
        <w:r w:rsidR="003A3879" w:rsidDel="003266D9">
          <w:rPr>
            <w:rFonts w:asciiTheme="minorEastAsia" w:hAnsiTheme="minorEastAsia" w:hint="eastAsia"/>
            <w:sz w:val="28"/>
            <w:szCs w:val="28"/>
          </w:rPr>
          <w:delText>针对这些问题，本文面向</w:delText>
        </w:r>
        <w:r w:rsidR="00A65B53" w:rsidDel="003266D9">
          <w:rPr>
            <w:rFonts w:asciiTheme="minorEastAsia" w:hAnsiTheme="minorEastAsia" w:hint="eastAsia"/>
            <w:sz w:val="28"/>
            <w:szCs w:val="28"/>
          </w:rPr>
          <w:delText>实时视频分析场景，</w:delText>
        </w:r>
        <w:r w:rsidR="00DC1237" w:rsidDel="003266D9">
          <w:rPr>
            <w:rFonts w:asciiTheme="minorEastAsia" w:hAnsiTheme="minorEastAsia" w:hint="eastAsia"/>
            <w:sz w:val="28"/>
            <w:szCs w:val="28"/>
          </w:rPr>
          <w:delText>提出了新型的云边</w:delText>
        </w:r>
        <w:r w:rsidR="003F4964" w:rsidDel="003266D9">
          <w:rPr>
            <w:rFonts w:asciiTheme="minorEastAsia" w:hAnsiTheme="minorEastAsia" w:hint="eastAsia"/>
            <w:sz w:val="28"/>
            <w:szCs w:val="28"/>
          </w:rPr>
          <w:delText>端</w:delText>
        </w:r>
        <w:r w:rsidR="00DC1237" w:rsidDel="003266D9">
          <w:rPr>
            <w:rFonts w:asciiTheme="minorEastAsia" w:hAnsiTheme="minorEastAsia" w:hint="eastAsia"/>
            <w:sz w:val="28"/>
            <w:szCs w:val="28"/>
          </w:rPr>
          <w:delText>协同视频分析模型。</w:delText>
        </w:r>
      </w:del>
      <w:del w:id="39" w:author="Zijia Mo" w:date="2021-04-06T15:59:00Z">
        <w:r w:rsidR="00B7775F" w:rsidDel="003266D9">
          <w:rPr>
            <w:rFonts w:asciiTheme="minorEastAsia" w:hAnsiTheme="minorEastAsia" w:hint="eastAsia"/>
            <w:sz w:val="28"/>
            <w:szCs w:val="28"/>
          </w:rPr>
          <w:delText>根据计算需要的资源将视频分析任务细分。卸载计算成本低的视频分析任务到</w:delText>
        </w:r>
        <w:r w:rsidR="005E3544" w:rsidRPr="005E3544" w:rsidDel="003266D9">
          <w:rPr>
            <w:rFonts w:asciiTheme="minorEastAsia" w:hAnsiTheme="minorEastAsia" w:hint="eastAsia"/>
            <w:sz w:val="28"/>
            <w:szCs w:val="28"/>
          </w:rPr>
          <w:delText>边缘节点进行</w:delText>
        </w:r>
        <w:r w:rsidR="00B7775F" w:rsidDel="003266D9">
          <w:rPr>
            <w:rFonts w:asciiTheme="minorEastAsia" w:hAnsiTheme="minorEastAsia" w:hint="eastAsia"/>
            <w:sz w:val="28"/>
            <w:szCs w:val="28"/>
          </w:rPr>
          <w:delText>计算</w:delText>
        </w:r>
        <w:r w:rsidR="005E3544" w:rsidRPr="005E3544" w:rsidDel="003266D9">
          <w:rPr>
            <w:rFonts w:asciiTheme="minorEastAsia" w:hAnsiTheme="minorEastAsia" w:hint="eastAsia"/>
            <w:sz w:val="28"/>
            <w:szCs w:val="28"/>
          </w:rPr>
          <w:delText>，</w:delText>
        </w:r>
        <w:r w:rsidR="00B7775F" w:rsidDel="003266D9">
          <w:rPr>
            <w:rFonts w:asciiTheme="minorEastAsia" w:hAnsiTheme="minorEastAsia" w:hint="eastAsia"/>
            <w:sz w:val="28"/>
            <w:szCs w:val="28"/>
          </w:rPr>
          <w:delText>减少传输视频数据的带宽消耗，减少了</w:delText>
        </w:r>
        <w:r w:rsidR="005E3544" w:rsidRPr="005E3544" w:rsidDel="003266D9">
          <w:rPr>
            <w:rFonts w:asciiTheme="minorEastAsia" w:hAnsiTheme="minorEastAsia" w:hint="eastAsia"/>
            <w:sz w:val="28"/>
            <w:szCs w:val="28"/>
          </w:rPr>
          <w:delText>中心云的计算压力和网络负载。</w:delText>
        </w:r>
        <w:r w:rsidR="00375BC1" w:rsidDel="003266D9">
          <w:rPr>
            <w:rFonts w:asciiTheme="minorEastAsia" w:hAnsiTheme="minorEastAsia" w:hint="eastAsia"/>
            <w:sz w:val="28"/>
            <w:szCs w:val="28"/>
          </w:rPr>
          <w:delText>但是</w:delText>
        </w:r>
        <w:r w:rsidR="005E3544" w:rsidRPr="005E3544" w:rsidDel="003266D9">
          <w:rPr>
            <w:rFonts w:asciiTheme="minorEastAsia" w:hAnsiTheme="minorEastAsia" w:hint="eastAsia"/>
            <w:sz w:val="28"/>
            <w:szCs w:val="28"/>
          </w:rPr>
          <w:delText>边缘</w:delText>
        </w:r>
        <w:r w:rsidR="00375BC1" w:rsidDel="003266D9">
          <w:rPr>
            <w:rFonts w:asciiTheme="minorEastAsia" w:hAnsiTheme="minorEastAsia" w:hint="eastAsia"/>
            <w:sz w:val="28"/>
            <w:szCs w:val="28"/>
          </w:rPr>
          <w:delText>节点</w:delText>
        </w:r>
        <w:r w:rsidR="005E3544" w:rsidRPr="005E3544" w:rsidDel="003266D9">
          <w:rPr>
            <w:rFonts w:asciiTheme="minorEastAsia" w:hAnsiTheme="minorEastAsia" w:hint="eastAsia"/>
            <w:sz w:val="28"/>
            <w:szCs w:val="28"/>
          </w:rPr>
          <w:delText>有限的计算能力给基于</w:delText>
        </w:r>
        <w:r w:rsidR="00DC1237" w:rsidDel="003266D9">
          <w:rPr>
            <w:rFonts w:asciiTheme="minorEastAsia" w:hAnsiTheme="minorEastAsia" w:hint="eastAsia"/>
            <w:sz w:val="28"/>
            <w:szCs w:val="28"/>
          </w:rPr>
          <w:delText>云边协同</w:delText>
        </w:r>
        <w:r w:rsidR="005E3544" w:rsidRPr="005E3544" w:rsidDel="003266D9">
          <w:rPr>
            <w:rFonts w:asciiTheme="minorEastAsia" w:hAnsiTheme="minorEastAsia" w:hint="eastAsia"/>
            <w:sz w:val="28"/>
            <w:szCs w:val="28"/>
          </w:rPr>
          <w:delText>的视频分析系统的设计和实现带来了挑战</w:delText>
        </w:r>
        <w:r w:rsidR="00771D88" w:rsidDel="003266D9">
          <w:rPr>
            <w:rFonts w:asciiTheme="minorEastAsia" w:hAnsiTheme="minorEastAsia" w:hint="eastAsia"/>
            <w:sz w:val="28"/>
            <w:szCs w:val="28"/>
          </w:rPr>
          <w:delText>，在保证视频分析准确性的前提下，通过分析视频分析流程中可能优化的步骤，尽可能降低边缘服务器的计算开销，</w:delText>
        </w:r>
        <w:r w:rsidR="001F0C0D" w:rsidDel="003266D9">
          <w:rPr>
            <w:rFonts w:asciiTheme="minorEastAsia" w:hAnsiTheme="minorEastAsia" w:hint="eastAsia"/>
            <w:sz w:val="28"/>
            <w:szCs w:val="28"/>
          </w:rPr>
          <w:delText>并根据边缘服务器的负载情况合理调度视频分析任务</w:delText>
        </w:r>
        <w:r w:rsidR="005E3544" w:rsidDel="003266D9">
          <w:rPr>
            <w:rFonts w:asciiTheme="minorEastAsia" w:hAnsiTheme="minorEastAsia" w:hint="eastAsia"/>
            <w:sz w:val="28"/>
            <w:szCs w:val="28"/>
          </w:rPr>
          <w:delText>。</w:delText>
        </w:r>
        <w:r w:rsidR="00744AF6" w:rsidDel="003266D9">
          <w:rPr>
            <w:rFonts w:asciiTheme="minorEastAsia" w:hAnsiTheme="minorEastAsia" w:hint="eastAsia"/>
            <w:sz w:val="28"/>
            <w:szCs w:val="28"/>
          </w:rPr>
          <w:delText>本文针对</w:delText>
        </w:r>
        <w:commentRangeStart w:id="40"/>
        <w:r w:rsidR="00744AF6" w:rsidDel="003266D9">
          <w:rPr>
            <w:rFonts w:asciiTheme="minorEastAsia" w:hAnsiTheme="minorEastAsia" w:hint="eastAsia"/>
            <w:sz w:val="28"/>
            <w:szCs w:val="28"/>
          </w:rPr>
          <w:delText>传统的云边协同视频处理架构存在的问题</w:delText>
        </w:r>
        <w:commentRangeEnd w:id="40"/>
        <w:r w:rsidR="007003FD" w:rsidDel="003266D9">
          <w:rPr>
            <w:rStyle w:val="af3"/>
            <w:rFonts w:ascii="Calibri" w:eastAsia="宋体" w:hAnsi="Calibri" w:cs="黑体"/>
          </w:rPr>
          <w:commentReference w:id="40"/>
        </w:r>
        <w:r w:rsidR="00744AF6" w:rsidDel="003266D9">
          <w:rPr>
            <w:rFonts w:asciiTheme="minorEastAsia" w:hAnsiTheme="minorEastAsia" w:hint="eastAsia"/>
            <w:sz w:val="28"/>
            <w:szCs w:val="28"/>
          </w:rPr>
          <w:delText>展开研究，在原有的基础上设计并实现了一个</w:delText>
        </w:r>
        <w:r w:rsidR="003435F6" w:rsidDel="003266D9">
          <w:rPr>
            <w:rFonts w:asciiTheme="minorEastAsia" w:hAnsiTheme="minorEastAsia" w:hint="eastAsia"/>
            <w:sz w:val="28"/>
            <w:szCs w:val="28"/>
          </w:rPr>
          <w:delText>云边端协同</w:delText>
        </w:r>
        <w:r w:rsidR="00744AF6" w:rsidDel="003266D9">
          <w:rPr>
            <w:rFonts w:asciiTheme="minorEastAsia" w:hAnsiTheme="minorEastAsia" w:hint="eastAsia"/>
            <w:sz w:val="28"/>
            <w:szCs w:val="28"/>
          </w:rPr>
          <w:delText>的视频分析系统</w:delText>
        </w:r>
        <w:r w:rsidR="00DD5D19" w:rsidDel="003266D9">
          <w:rPr>
            <w:rFonts w:asciiTheme="minorEastAsia" w:hAnsiTheme="minorEastAsia" w:hint="eastAsia"/>
            <w:sz w:val="28"/>
            <w:szCs w:val="28"/>
          </w:rPr>
          <w:delText>，</w:delText>
        </w:r>
        <w:r w:rsidR="00744AF6" w:rsidDel="003266D9">
          <w:rPr>
            <w:rFonts w:asciiTheme="minorEastAsia" w:hAnsiTheme="minorEastAsia" w:hint="eastAsia"/>
            <w:sz w:val="28"/>
            <w:szCs w:val="28"/>
          </w:rPr>
          <w:delText>并且在此基础上，优化了监控视频</w:delText>
        </w:r>
        <w:r w:rsidR="001D3E90" w:rsidDel="003266D9">
          <w:rPr>
            <w:rFonts w:asciiTheme="minorEastAsia" w:hAnsiTheme="minorEastAsia" w:hint="eastAsia"/>
            <w:sz w:val="28"/>
            <w:szCs w:val="28"/>
          </w:rPr>
          <w:delText>分析</w:delText>
        </w:r>
        <w:r w:rsidR="00744AF6" w:rsidDel="003266D9">
          <w:rPr>
            <w:rFonts w:asciiTheme="minorEastAsia" w:hAnsiTheme="minorEastAsia" w:hint="eastAsia"/>
            <w:sz w:val="28"/>
            <w:szCs w:val="28"/>
          </w:rPr>
          <w:delText>的算法，</w:delText>
        </w:r>
        <w:r w:rsidR="00771D88" w:rsidDel="003266D9">
          <w:rPr>
            <w:rFonts w:asciiTheme="minorEastAsia" w:hAnsiTheme="minorEastAsia" w:hint="eastAsia"/>
            <w:sz w:val="28"/>
            <w:szCs w:val="28"/>
          </w:rPr>
          <w:delText>显著提高</w:delText>
        </w:r>
        <w:r w:rsidR="00744AF6" w:rsidDel="003266D9">
          <w:rPr>
            <w:rFonts w:asciiTheme="minorEastAsia" w:hAnsiTheme="minorEastAsia" w:hint="eastAsia"/>
            <w:sz w:val="28"/>
            <w:szCs w:val="28"/>
          </w:rPr>
          <w:delText>视频分析</w:delText>
        </w:r>
        <w:r w:rsidR="00771D88" w:rsidDel="003266D9">
          <w:rPr>
            <w:rFonts w:asciiTheme="minorEastAsia" w:hAnsiTheme="minorEastAsia" w:hint="eastAsia"/>
            <w:sz w:val="28"/>
            <w:szCs w:val="28"/>
          </w:rPr>
          <w:delText>系统</w:delText>
        </w:r>
        <w:r w:rsidR="00744AF6" w:rsidDel="003266D9">
          <w:rPr>
            <w:rFonts w:asciiTheme="minorEastAsia" w:hAnsiTheme="minorEastAsia" w:hint="eastAsia"/>
            <w:sz w:val="28"/>
            <w:szCs w:val="28"/>
          </w:rPr>
          <w:delText>的实时性。本文</w:delText>
        </w:r>
        <w:r w:rsidR="00CD564D" w:rsidDel="003266D9">
          <w:rPr>
            <w:rFonts w:asciiTheme="minorEastAsia" w:hAnsiTheme="minorEastAsia" w:hint="eastAsia"/>
            <w:sz w:val="28"/>
            <w:szCs w:val="28"/>
          </w:rPr>
          <w:delText>主要内容如下：</w:delText>
        </w:r>
      </w:del>
    </w:p>
    <w:p w14:paraId="503981A4" w14:textId="5893839F" w:rsidR="00743D4B" w:rsidRPr="00743D4B" w:rsidRDefault="00743D4B" w:rsidP="00743D4B">
      <w:pPr>
        <w:rPr>
          <w:rFonts w:asciiTheme="minorEastAsia" w:hAnsiTheme="minorEastAsia"/>
          <w:sz w:val="28"/>
          <w:szCs w:val="28"/>
        </w:rPr>
      </w:pPr>
      <w:r w:rsidRPr="00743D4B">
        <w:rPr>
          <w:rFonts w:asciiTheme="minorEastAsia" w:hAnsiTheme="minorEastAsia" w:hint="eastAsia"/>
          <w:sz w:val="28"/>
          <w:szCs w:val="28"/>
        </w:rPr>
        <w:t>(</w:t>
      </w:r>
      <w:r w:rsidRPr="00743D4B">
        <w:rPr>
          <w:rFonts w:asciiTheme="minorEastAsia" w:hAnsiTheme="minorEastAsia"/>
          <w:sz w:val="28"/>
          <w:szCs w:val="28"/>
        </w:rPr>
        <w:t>1)调研视频分析系统的发展背景</w:t>
      </w:r>
      <w:r w:rsidR="001D3E90">
        <w:rPr>
          <w:rFonts w:asciiTheme="minorEastAsia" w:hAnsiTheme="minorEastAsia" w:hint="eastAsia"/>
          <w:sz w:val="28"/>
          <w:szCs w:val="28"/>
        </w:rPr>
        <w:t>、</w:t>
      </w:r>
      <w:del w:id="41" w:author="Zijia Mo" w:date="2021-04-06T16:00:00Z">
        <w:r w:rsidR="001D3E90" w:rsidDel="003266D9">
          <w:rPr>
            <w:rFonts w:asciiTheme="minorEastAsia" w:hAnsiTheme="minorEastAsia" w:hint="eastAsia"/>
            <w:sz w:val="28"/>
            <w:szCs w:val="28"/>
          </w:rPr>
          <w:delText>现状及</w:delText>
        </w:r>
      </w:del>
      <w:r w:rsidRPr="00743D4B">
        <w:rPr>
          <w:rFonts w:asciiTheme="minorEastAsia" w:hAnsiTheme="minorEastAsia"/>
          <w:sz w:val="28"/>
          <w:szCs w:val="28"/>
        </w:rPr>
        <w:t>研究</w:t>
      </w:r>
      <w:ins w:id="42" w:author="Zijia Mo" w:date="2021-04-06T16:00:00Z">
        <w:r w:rsidR="003266D9">
          <w:rPr>
            <w:rFonts w:asciiTheme="minorEastAsia" w:hAnsiTheme="minorEastAsia" w:hint="eastAsia"/>
            <w:sz w:val="28"/>
            <w:szCs w:val="28"/>
          </w:rPr>
          <w:t>现状及</w:t>
        </w:r>
      </w:ins>
      <w:r w:rsidRPr="00743D4B">
        <w:rPr>
          <w:rFonts w:asciiTheme="minorEastAsia" w:hAnsiTheme="minorEastAsia"/>
          <w:sz w:val="28"/>
          <w:szCs w:val="28"/>
        </w:rPr>
        <w:t>意义</w:t>
      </w:r>
      <w:del w:id="43" w:author="Zijia Mo" w:date="2021-04-06T16:00:00Z">
        <w:r w:rsidRPr="00743D4B" w:rsidDel="003266D9">
          <w:rPr>
            <w:rFonts w:asciiTheme="minorEastAsia" w:hAnsiTheme="minorEastAsia" w:hint="eastAsia"/>
            <w:sz w:val="28"/>
            <w:szCs w:val="28"/>
          </w:rPr>
          <w:delText>和边</w:delText>
        </w:r>
        <w:r w:rsidRPr="00743D4B" w:rsidDel="003266D9">
          <w:rPr>
            <w:rFonts w:asciiTheme="minorEastAsia" w:hAnsiTheme="minorEastAsia"/>
            <w:sz w:val="28"/>
            <w:szCs w:val="28"/>
          </w:rPr>
          <w:delText>缘计算的发展现状</w:delText>
        </w:r>
      </w:del>
      <w:r w:rsidRPr="00743D4B">
        <w:rPr>
          <w:rFonts w:asciiTheme="minorEastAsia" w:hAnsiTheme="minorEastAsia"/>
          <w:sz w:val="28"/>
          <w:szCs w:val="28"/>
        </w:rPr>
        <w:t>，基于</w:t>
      </w:r>
      <w:proofErr w:type="spellStart"/>
      <w:r w:rsidRPr="00743D4B">
        <w:rPr>
          <w:rFonts w:asciiTheme="minorEastAsia" w:hAnsiTheme="minorEastAsia"/>
          <w:sz w:val="28"/>
          <w:szCs w:val="28"/>
        </w:rPr>
        <w:t>hdfs</w:t>
      </w:r>
      <w:proofErr w:type="spellEnd"/>
      <w:r w:rsidRPr="00743D4B">
        <w:rPr>
          <w:rFonts w:asciiTheme="minorEastAsia" w:hAnsiTheme="minorEastAsia" w:hint="eastAsia"/>
          <w:sz w:val="28"/>
          <w:szCs w:val="28"/>
        </w:rPr>
        <w:t>、</w:t>
      </w:r>
      <w:r w:rsidRPr="00743D4B">
        <w:rPr>
          <w:rFonts w:asciiTheme="minorEastAsia" w:hAnsiTheme="minorEastAsia"/>
          <w:sz w:val="28"/>
          <w:szCs w:val="28"/>
        </w:rPr>
        <w:t>spark</w:t>
      </w:r>
      <w:r w:rsidRPr="00743D4B">
        <w:rPr>
          <w:rFonts w:asciiTheme="minorEastAsia" w:hAnsiTheme="minorEastAsia" w:hint="eastAsia"/>
          <w:sz w:val="28"/>
          <w:szCs w:val="28"/>
        </w:rPr>
        <w:t>、</w:t>
      </w:r>
      <w:proofErr w:type="spellStart"/>
      <w:r w:rsidRPr="00743D4B">
        <w:rPr>
          <w:rFonts w:asciiTheme="minorEastAsia" w:hAnsiTheme="minorEastAsia"/>
          <w:sz w:val="28"/>
          <w:szCs w:val="28"/>
        </w:rPr>
        <w:t>kafka</w:t>
      </w:r>
      <w:proofErr w:type="spellEnd"/>
      <w:r w:rsidRPr="00743D4B">
        <w:rPr>
          <w:rFonts w:asciiTheme="minorEastAsia" w:hAnsiTheme="minorEastAsia" w:hint="eastAsia"/>
          <w:sz w:val="28"/>
          <w:szCs w:val="28"/>
        </w:rPr>
        <w:t>、</w:t>
      </w:r>
      <w:r w:rsidRPr="00743D4B">
        <w:rPr>
          <w:rFonts w:asciiTheme="minorEastAsia" w:hAnsiTheme="minorEastAsia"/>
          <w:sz w:val="28"/>
          <w:szCs w:val="28"/>
        </w:rPr>
        <w:t>zookeeper提供的分布式处理技术，提出了轻量级的</w:t>
      </w:r>
      <w:r w:rsidRPr="00743D4B">
        <w:rPr>
          <w:rFonts w:asciiTheme="minorEastAsia" w:hAnsiTheme="minorEastAsia"/>
          <w:sz w:val="28"/>
          <w:szCs w:val="28"/>
        </w:rPr>
        <w:lastRenderedPageBreak/>
        <w:t>云边</w:t>
      </w:r>
      <w:r w:rsidRPr="00743D4B">
        <w:rPr>
          <w:rFonts w:asciiTheme="minorEastAsia" w:hAnsiTheme="minorEastAsia" w:hint="eastAsia"/>
          <w:sz w:val="28"/>
          <w:szCs w:val="28"/>
        </w:rPr>
        <w:t>端</w:t>
      </w:r>
      <w:r w:rsidRPr="00743D4B">
        <w:rPr>
          <w:rFonts w:asciiTheme="minorEastAsia" w:hAnsiTheme="minorEastAsia"/>
          <w:sz w:val="28"/>
          <w:szCs w:val="28"/>
        </w:rPr>
        <w:t>协同实时视频分析框架，通过将视频分析任务</w:t>
      </w:r>
      <w:r>
        <w:rPr>
          <w:rFonts w:asciiTheme="minorEastAsia" w:hAnsiTheme="minorEastAsia" w:hint="eastAsia"/>
          <w:sz w:val="28"/>
          <w:szCs w:val="28"/>
        </w:rPr>
        <w:t>分别</w:t>
      </w:r>
      <w:r w:rsidRPr="00743D4B">
        <w:rPr>
          <w:rFonts w:asciiTheme="minorEastAsia" w:hAnsiTheme="minorEastAsia"/>
          <w:sz w:val="28"/>
          <w:szCs w:val="28"/>
        </w:rPr>
        <w:t>部署到</w:t>
      </w:r>
      <w:r w:rsidRPr="00743D4B">
        <w:rPr>
          <w:rFonts w:asciiTheme="minorEastAsia" w:hAnsiTheme="minorEastAsia" w:hint="eastAsia"/>
          <w:sz w:val="28"/>
          <w:szCs w:val="28"/>
        </w:rPr>
        <w:t>视频采集端、</w:t>
      </w:r>
      <w:r w:rsidRPr="00743D4B">
        <w:rPr>
          <w:rFonts w:asciiTheme="minorEastAsia" w:hAnsiTheme="minorEastAsia"/>
          <w:sz w:val="28"/>
          <w:szCs w:val="28"/>
        </w:rPr>
        <w:t>边缘节点及云中心，来对视频数据进行实时高可用分析处理，减少带宽压力</w:t>
      </w:r>
      <w:r w:rsidRPr="00743D4B">
        <w:rPr>
          <w:rFonts w:asciiTheme="minorEastAsia" w:hAnsiTheme="minorEastAsia" w:hint="eastAsia"/>
          <w:sz w:val="28"/>
          <w:szCs w:val="28"/>
        </w:rPr>
        <w:t>。</w:t>
      </w:r>
      <w:r w:rsidRPr="00743D4B">
        <w:rPr>
          <w:rFonts w:asciiTheme="minorEastAsia" w:hAnsiTheme="minorEastAsia"/>
          <w:sz w:val="28"/>
          <w:szCs w:val="28"/>
        </w:rPr>
        <w:t xml:space="preserve">    </w:t>
      </w:r>
    </w:p>
    <w:p w14:paraId="492F4579" w14:textId="2E2D5DB4" w:rsidR="00743D4B" w:rsidRPr="00743D4B" w:rsidRDefault="00743D4B" w:rsidP="003266D9">
      <w:pPr>
        <w:ind w:firstLine="420"/>
        <w:rPr>
          <w:rFonts w:asciiTheme="minorEastAsia" w:hAnsiTheme="minorEastAsia"/>
          <w:sz w:val="28"/>
          <w:szCs w:val="28"/>
        </w:rPr>
        <w:pPrChange w:id="44" w:author="Zijia Mo" w:date="2021-04-06T16:00:00Z">
          <w:pPr/>
        </w:pPrChange>
      </w:pPr>
      <w:r w:rsidRPr="00743D4B">
        <w:rPr>
          <w:rFonts w:asciiTheme="minorEastAsia" w:hAnsiTheme="minorEastAsia" w:hint="eastAsia"/>
          <w:sz w:val="28"/>
          <w:szCs w:val="28"/>
        </w:rPr>
        <w:t>(</w:t>
      </w:r>
      <w:r w:rsidRPr="00743D4B">
        <w:rPr>
          <w:rFonts w:asciiTheme="minorEastAsia" w:hAnsiTheme="minorEastAsia"/>
          <w:sz w:val="28"/>
          <w:szCs w:val="28"/>
        </w:rPr>
        <w:t>2)在轻量级边缘服务器上设计并实现</w:t>
      </w:r>
      <w:del w:id="45" w:author="Zijia Mo" w:date="2021-04-06T16:00:00Z">
        <w:r w:rsidRPr="00743D4B" w:rsidDel="003266D9">
          <w:rPr>
            <w:rFonts w:asciiTheme="minorEastAsia" w:hAnsiTheme="minorEastAsia"/>
            <w:sz w:val="28"/>
            <w:szCs w:val="28"/>
          </w:rPr>
          <w:delText>实时</w:delText>
        </w:r>
      </w:del>
      <w:r w:rsidRPr="00743D4B">
        <w:rPr>
          <w:rFonts w:asciiTheme="minorEastAsia" w:hAnsiTheme="minorEastAsia"/>
          <w:sz w:val="28"/>
          <w:szCs w:val="28"/>
        </w:rPr>
        <w:t>视频分析系统，系统的主要功能模块包括视频采集模块、视频分析模块、任务调度模块和视频存储模块。系统的视频分析功能包括：基于视频的人脸识别和目标跟踪。</w:t>
      </w:r>
      <w:r w:rsidRPr="00743D4B">
        <w:rPr>
          <w:rFonts w:asciiTheme="minorEastAsia" w:hAnsiTheme="minorEastAsia" w:hint="eastAsia"/>
          <w:sz w:val="28"/>
          <w:szCs w:val="28"/>
        </w:rPr>
        <w:t>最终针对系统的功能和性能给出测试结果。</w:t>
      </w:r>
    </w:p>
    <w:p w14:paraId="35890514" w14:textId="1D708E4C" w:rsidR="00743D4B" w:rsidRDefault="00743D4B" w:rsidP="003266D9">
      <w:pPr>
        <w:ind w:firstLine="420"/>
        <w:rPr>
          <w:ins w:id="46" w:author="Zijia Mo" w:date="2021-04-06T16:01:00Z"/>
          <w:rFonts w:asciiTheme="minorEastAsia" w:hAnsiTheme="minorEastAsia"/>
          <w:sz w:val="28"/>
          <w:szCs w:val="28"/>
        </w:rPr>
      </w:pPr>
      <w:r w:rsidRPr="00743D4B">
        <w:rPr>
          <w:rFonts w:asciiTheme="minorEastAsia" w:hAnsiTheme="minorEastAsia" w:hint="eastAsia"/>
          <w:sz w:val="28"/>
          <w:szCs w:val="28"/>
        </w:rPr>
        <w:t>(</w:t>
      </w:r>
      <w:r w:rsidRPr="00743D4B">
        <w:rPr>
          <w:rFonts w:asciiTheme="minorEastAsia" w:hAnsiTheme="minorEastAsia"/>
          <w:sz w:val="28"/>
          <w:szCs w:val="28"/>
        </w:rPr>
        <w:t>3)针对系统的具体应用场景，轻量级边缘服务器资源相对不足及边云之间带宽占用率过高的特点，提出了针对系统视频分析功能的优化方案。优化方案包括：视频编解码压缩、视频帧过滤和基于图像相似度的视频关键帧提取。优化的目的是保障系统分析准确率同时提高系统在平台上的运行效率。</w:t>
      </w:r>
      <w:r w:rsidRPr="00743D4B">
        <w:rPr>
          <w:rFonts w:asciiTheme="minorEastAsia" w:hAnsiTheme="minorEastAsia" w:hint="eastAsia"/>
          <w:sz w:val="28"/>
          <w:szCs w:val="28"/>
        </w:rPr>
        <w:t>同时</w:t>
      </w:r>
      <w:r w:rsidRPr="00743D4B">
        <w:rPr>
          <w:rFonts w:asciiTheme="minorEastAsia" w:hAnsiTheme="minorEastAsia"/>
          <w:sz w:val="28"/>
          <w:szCs w:val="28"/>
        </w:rPr>
        <w:t>针对边缘服务器集群存在的单点故障问题以及资源分配不均的情况，提出了系统任务调度功能的优化方案。包括基于</w:t>
      </w:r>
      <w:proofErr w:type="spellStart"/>
      <w:r w:rsidRPr="00743D4B">
        <w:rPr>
          <w:rFonts w:asciiTheme="minorEastAsia" w:hAnsiTheme="minorEastAsia"/>
          <w:sz w:val="28"/>
          <w:szCs w:val="28"/>
        </w:rPr>
        <w:t>nginx</w:t>
      </w:r>
      <w:proofErr w:type="spellEnd"/>
      <w:r w:rsidRPr="00743D4B">
        <w:rPr>
          <w:rFonts w:asciiTheme="minorEastAsia" w:hAnsiTheme="minorEastAsia"/>
          <w:sz w:val="28"/>
          <w:szCs w:val="28"/>
        </w:rPr>
        <w:t>和</w:t>
      </w:r>
      <w:proofErr w:type="spellStart"/>
      <w:r w:rsidRPr="00743D4B">
        <w:rPr>
          <w:rFonts w:asciiTheme="minorEastAsia" w:hAnsiTheme="minorEastAsia"/>
          <w:sz w:val="28"/>
          <w:szCs w:val="28"/>
        </w:rPr>
        <w:t>keepalived</w:t>
      </w:r>
      <w:proofErr w:type="spellEnd"/>
      <w:r w:rsidRPr="00743D4B">
        <w:rPr>
          <w:rFonts w:asciiTheme="minorEastAsia" w:hAnsiTheme="minorEastAsia"/>
          <w:sz w:val="28"/>
          <w:szCs w:val="28"/>
        </w:rPr>
        <w:t>的动态自适应集群算法和基于心跳机制的周期性故障检测机制。优化的目的是保障系统的高可用和负载均衡。</w:t>
      </w:r>
    </w:p>
    <w:p w14:paraId="020FAD2A" w14:textId="0804166A" w:rsidR="003266D9" w:rsidRPr="00743D4B" w:rsidRDefault="003266D9" w:rsidP="003266D9">
      <w:pPr>
        <w:ind w:firstLine="420"/>
        <w:rPr>
          <w:rFonts w:asciiTheme="minorEastAsia" w:hAnsiTheme="minorEastAsia" w:hint="eastAsia"/>
          <w:sz w:val="28"/>
          <w:szCs w:val="28"/>
        </w:rPr>
        <w:pPrChange w:id="47" w:author="Zijia Mo" w:date="2021-04-06T16:01:00Z">
          <w:pPr/>
        </w:pPrChange>
      </w:pPr>
      <w:commentRangeStart w:id="48"/>
      <w:ins w:id="49" w:author="Zijia Mo" w:date="2021-04-06T16:01:00Z">
        <w:r>
          <w:rPr>
            <w:rFonts w:asciiTheme="minorEastAsia" w:hAnsiTheme="minorEastAsia" w:hint="eastAsia"/>
            <w:sz w:val="28"/>
            <w:szCs w:val="28"/>
          </w:rPr>
          <w:t>此外，本文还对视频分析系统进行功能验证和性能测试，系统的性能测试包括</w:t>
        </w:r>
      </w:ins>
      <w:ins w:id="50" w:author="Zijia Mo" w:date="2021-04-06T16:02:00Z">
        <w:r>
          <w:rPr>
            <w:rFonts w:asciiTheme="minorEastAsia" w:hAnsiTheme="minorEastAsia" w:hint="eastAsia"/>
            <w:sz w:val="28"/>
            <w:szCs w:val="28"/>
          </w:rPr>
          <w:t>（）等。。。</w:t>
        </w:r>
        <w:commentRangeEnd w:id="48"/>
        <w:r>
          <w:rPr>
            <w:rStyle w:val="af3"/>
            <w:rFonts w:ascii="Calibri" w:eastAsia="宋体" w:hAnsi="Calibri" w:cs="黑体"/>
          </w:rPr>
          <w:commentReference w:id="48"/>
        </w:r>
      </w:ins>
    </w:p>
    <w:p w14:paraId="2D698E83" w14:textId="70BF255A" w:rsidR="0098219D" w:rsidRPr="00AB1D12" w:rsidRDefault="00016D78">
      <w:pPr>
        <w:rPr>
          <w:rFonts w:asciiTheme="minorEastAsia" w:hAnsiTheme="minorEastAsia"/>
          <w:sz w:val="28"/>
          <w:szCs w:val="28"/>
        </w:rPr>
      </w:pPr>
      <w:r>
        <w:rPr>
          <w:rFonts w:ascii="黑体" w:eastAsia="黑体" w:hAnsi="黑体" w:hint="eastAsia"/>
          <w:b/>
          <w:sz w:val="28"/>
          <w:szCs w:val="28"/>
        </w:rPr>
        <w:t>关键词</w:t>
      </w:r>
      <w:r w:rsidR="009A3090">
        <w:rPr>
          <w:rFonts w:ascii="黑体" w:eastAsia="黑体" w:hAnsi="黑体" w:hint="eastAsia"/>
          <w:b/>
          <w:sz w:val="28"/>
          <w:szCs w:val="28"/>
        </w:rPr>
        <w:t>：</w:t>
      </w:r>
      <w:r w:rsidR="009A3090" w:rsidRPr="00637933">
        <w:rPr>
          <w:rFonts w:asciiTheme="minorEastAsia" w:hAnsiTheme="minorEastAsia" w:hint="eastAsia"/>
          <w:sz w:val="28"/>
          <w:szCs w:val="28"/>
        </w:rPr>
        <w:t>监控视频分析系统</w:t>
      </w:r>
      <w:r w:rsidR="00595315" w:rsidRPr="00637933">
        <w:rPr>
          <w:rFonts w:asciiTheme="minorEastAsia" w:hAnsiTheme="minorEastAsia" w:hint="eastAsia"/>
          <w:sz w:val="28"/>
          <w:szCs w:val="28"/>
        </w:rPr>
        <w:t xml:space="preserve"> </w:t>
      </w:r>
      <w:r w:rsidR="009A3090" w:rsidRPr="00637933">
        <w:rPr>
          <w:rFonts w:asciiTheme="minorEastAsia" w:hAnsiTheme="minorEastAsia" w:hint="eastAsia"/>
          <w:sz w:val="28"/>
          <w:szCs w:val="28"/>
        </w:rPr>
        <w:t>边缘计算</w:t>
      </w:r>
      <w:r w:rsidR="00595315" w:rsidRPr="00637933">
        <w:rPr>
          <w:rFonts w:asciiTheme="minorEastAsia" w:hAnsiTheme="minorEastAsia" w:hint="eastAsia"/>
          <w:sz w:val="28"/>
          <w:szCs w:val="28"/>
        </w:rPr>
        <w:t xml:space="preserve"> </w:t>
      </w:r>
      <w:r w:rsidR="003F4964">
        <w:rPr>
          <w:rFonts w:asciiTheme="minorEastAsia" w:hAnsiTheme="minorEastAsia" w:hint="eastAsia"/>
          <w:sz w:val="28"/>
          <w:szCs w:val="28"/>
        </w:rPr>
        <w:t>图像分析</w:t>
      </w:r>
      <w:r w:rsidR="00D55A88">
        <w:rPr>
          <w:rFonts w:asciiTheme="minorEastAsia" w:hAnsiTheme="minorEastAsia" w:hint="eastAsia"/>
          <w:sz w:val="28"/>
          <w:szCs w:val="28"/>
        </w:rPr>
        <w:t xml:space="preserve"> </w:t>
      </w:r>
      <w:r w:rsidR="003F4964">
        <w:rPr>
          <w:rFonts w:asciiTheme="minorEastAsia" w:hAnsiTheme="minorEastAsia" w:hint="eastAsia"/>
          <w:sz w:val="28"/>
          <w:szCs w:val="28"/>
        </w:rPr>
        <w:t>边缘智能</w:t>
      </w:r>
      <w:r w:rsidR="009A4DA3">
        <w:rPr>
          <w:rFonts w:asciiTheme="minorEastAsia" w:hAnsiTheme="minorEastAsia" w:hint="eastAsia"/>
          <w:sz w:val="28"/>
          <w:szCs w:val="28"/>
        </w:rPr>
        <w:t xml:space="preserve"> 云边协同</w:t>
      </w:r>
    </w:p>
    <w:p w14:paraId="458D0E22" w14:textId="77777777" w:rsidR="0098219D" w:rsidRDefault="0098219D">
      <w:pPr>
        <w:ind w:firstLine="480"/>
      </w:pPr>
    </w:p>
    <w:p w14:paraId="4F640053" w14:textId="77777777" w:rsidR="0098219D" w:rsidRDefault="0098219D">
      <w:pPr>
        <w:ind w:firstLine="480"/>
      </w:pPr>
    </w:p>
    <w:p w14:paraId="4A6D3F0D" w14:textId="77777777" w:rsidR="0098219D" w:rsidRDefault="0098219D">
      <w:pPr>
        <w:ind w:firstLine="480"/>
      </w:pPr>
    </w:p>
    <w:p w14:paraId="5C18B9D3" w14:textId="77777777" w:rsidR="0098219D" w:rsidRDefault="0098219D">
      <w:pPr>
        <w:ind w:firstLine="480"/>
      </w:pPr>
    </w:p>
    <w:p w14:paraId="3B9DC744" w14:textId="77777777" w:rsidR="0098219D" w:rsidRDefault="0098219D">
      <w:pPr>
        <w:ind w:firstLine="480"/>
      </w:pPr>
    </w:p>
    <w:p w14:paraId="2EF25FF5" w14:textId="77777777" w:rsidR="0098219D" w:rsidRDefault="0098219D">
      <w:pPr>
        <w:ind w:firstLine="480"/>
      </w:pPr>
    </w:p>
    <w:p w14:paraId="23581532" w14:textId="77777777" w:rsidR="0098219D" w:rsidRDefault="0098219D">
      <w:pPr>
        <w:ind w:firstLine="480"/>
      </w:pPr>
    </w:p>
    <w:p w14:paraId="0531D4D1" w14:textId="77777777" w:rsidR="0098219D" w:rsidRDefault="0098219D">
      <w:pPr>
        <w:ind w:firstLine="480"/>
      </w:pPr>
    </w:p>
    <w:p w14:paraId="63BE0B7F" w14:textId="77777777" w:rsidR="0098219D" w:rsidRDefault="0098219D">
      <w:pPr>
        <w:ind w:firstLine="480"/>
      </w:pPr>
    </w:p>
    <w:p w14:paraId="0CCC0279" w14:textId="77777777" w:rsidR="0098219D" w:rsidRDefault="0098219D">
      <w:pPr>
        <w:ind w:firstLine="480"/>
      </w:pPr>
    </w:p>
    <w:p w14:paraId="09878EB0" w14:textId="77777777" w:rsidR="0098219D" w:rsidRDefault="0098219D">
      <w:pPr>
        <w:ind w:firstLine="480"/>
      </w:pPr>
    </w:p>
    <w:p w14:paraId="3079A84A" w14:textId="77777777" w:rsidR="0098219D" w:rsidRDefault="0098219D">
      <w:pPr>
        <w:ind w:firstLine="480"/>
      </w:pPr>
    </w:p>
    <w:p w14:paraId="4639FB1F" w14:textId="77777777" w:rsidR="0098219D" w:rsidRDefault="0098219D">
      <w:pPr>
        <w:ind w:firstLine="480"/>
      </w:pPr>
    </w:p>
    <w:p w14:paraId="39639EBE" w14:textId="77777777" w:rsidR="0098219D" w:rsidRDefault="0098219D">
      <w:pPr>
        <w:ind w:firstLine="480"/>
      </w:pPr>
    </w:p>
    <w:p w14:paraId="3DCDA7A1" w14:textId="77777777" w:rsidR="0098219D" w:rsidRDefault="0098219D">
      <w:pPr>
        <w:ind w:firstLine="480"/>
      </w:pPr>
    </w:p>
    <w:p w14:paraId="15A4A5B4" w14:textId="77777777" w:rsidR="0098219D" w:rsidRDefault="0098219D">
      <w:pPr>
        <w:ind w:firstLine="480"/>
      </w:pPr>
    </w:p>
    <w:p w14:paraId="6875B88A" w14:textId="77777777" w:rsidR="0098219D" w:rsidRDefault="0098219D">
      <w:pPr>
        <w:ind w:firstLine="480"/>
      </w:pPr>
    </w:p>
    <w:p w14:paraId="07357149" w14:textId="77777777" w:rsidR="0098219D" w:rsidRDefault="0098219D">
      <w:pPr>
        <w:ind w:firstLine="480"/>
      </w:pPr>
    </w:p>
    <w:p w14:paraId="2847A742" w14:textId="77777777" w:rsidR="0098219D" w:rsidRDefault="0098219D">
      <w:pPr>
        <w:ind w:firstLine="480"/>
      </w:pPr>
    </w:p>
    <w:p w14:paraId="5FE8491F" w14:textId="77777777" w:rsidR="0098219D" w:rsidRDefault="0098219D">
      <w:pPr>
        <w:ind w:firstLine="480"/>
      </w:pPr>
    </w:p>
    <w:p w14:paraId="6D4A024D" w14:textId="77777777" w:rsidR="0098219D" w:rsidRDefault="0098219D">
      <w:pPr>
        <w:ind w:firstLine="480"/>
      </w:pPr>
    </w:p>
    <w:p w14:paraId="4B472E38" w14:textId="77777777" w:rsidR="0098219D" w:rsidRDefault="0098219D">
      <w:pPr>
        <w:ind w:firstLine="480"/>
      </w:pPr>
    </w:p>
    <w:p w14:paraId="04C50A11" w14:textId="77777777" w:rsidR="0098219D" w:rsidRDefault="0098219D">
      <w:pPr>
        <w:ind w:firstLine="480"/>
      </w:pPr>
    </w:p>
    <w:p w14:paraId="7B3D1AF2" w14:textId="77777777" w:rsidR="0098219D" w:rsidRDefault="0098219D"/>
    <w:p w14:paraId="723FB271" w14:textId="7BAD3A0A" w:rsidR="0098219D" w:rsidRDefault="00137213" w:rsidP="00604A86">
      <w:pPr>
        <w:pageBreakBefore/>
        <w:jc w:val="center"/>
        <w:rPr>
          <w:rFonts w:ascii="Times New Roman" w:hAnsi="Times New Roman" w:cs="Times New Roman"/>
          <w:b/>
          <w:sz w:val="32"/>
          <w:szCs w:val="32"/>
        </w:rPr>
      </w:pPr>
      <w:r w:rsidRPr="00137213">
        <w:rPr>
          <w:rFonts w:ascii="Times New Roman" w:hAnsi="Times New Roman" w:cs="Times New Roman"/>
          <w:b/>
          <w:sz w:val="32"/>
          <w:szCs w:val="32"/>
        </w:rPr>
        <w:lastRenderedPageBreak/>
        <w:t>O</w:t>
      </w:r>
      <w:r w:rsidR="00C7281C">
        <w:rPr>
          <w:rFonts w:ascii="Times New Roman" w:hAnsi="Times New Roman" w:cs="Times New Roman"/>
          <w:b/>
          <w:sz w:val="32"/>
          <w:szCs w:val="32"/>
        </w:rPr>
        <w:t>PTIMIZATION</w:t>
      </w:r>
      <w:r w:rsidR="00604A86">
        <w:rPr>
          <w:rFonts w:ascii="Times New Roman" w:hAnsi="Times New Roman" w:cs="Times New Roman"/>
          <w:b/>
          <w:sz w:val="32"/>
          <w:szCs w:val="32"/>
        </w:rPr>
        <w:t xml:space="preserve"> AND IMPLEMENTION OF EDGE-SIDE VIDEO FRAME AND FACIAL FEATURE EXTRACTION ALOGORITHM</w:t>
      </w:r>
    </w:p>
    <w:p w14:paraId="10AD950F" w14:textId="77777777" w:rsidR="0098219D" w:rsidRDefault="0098219D">
      <w:pPr>
        <w:ind w:firstLine="480"/>
        <w:rPr>
          <w:b/>
        </w:rPr>
      </w:pPr>
    </w:p>
    <w:p w14:paraId="6E3C2B9A" w14:textId="77777777" w:rsidR="0098219D" w:rsidRDefault="0098219D">
      <w:pPr>
        <w:ind w:firstLine="480"/>
        <w:rPr>
          <w:b/>
        </w:rPr>
      </w:pPr>
    </w:p>
    <w:p w14:paraId="156193E8" w14:textId="77777777" w:rsidR="0098219D" w:rsidRDefault="00016D78">
      <w:pPr>
        <w:jc w:val="center"/>
        <w:rPr>
          <w:rFonts w:ascii="Times New Roman" w:hAnsi="Times New Roman" w:cs="Times New Roman"/>
          <w:b/>
          <w:sz w:val="32"/>
          <w:szCs w:val="32"/>
        </w:rPr>
      </w:pPr>
      <w:bookmarkStart w:id="51" w:name="_Toc471905730"/>
      <w:r>
        <w:rPr>
          <w:rFonts w:ascii="Times New Roman" w:hAnsi="Times New Roman" w:cs="Times New Roman"/>
          <w:b/>
          <w:sz w:val="32"/>
          <w:szCs w:val="32"/>
        </w:rPr>
        <w:t>ABSTRACT</w:t>
      </w:r>
      <w:bookmarkEnd w:id="51"/>
    </w:p>
    <w:p w14:paraId="5B73E08E" w14:textId="77777777" w:rsidR="0098219D" w:rsidRDefault="0098219D">
      <w:pPr>
        <w:ind w:firstLine="480"/>
      </w:pPr>
    </w:p>
    <w:p w14:paraId="73C4001A" w14:textId="0884DCA5" w:rsidR="00FA377B" w:rsidRPr="00FA377B" w:rsidRDefault="00FA377B" w:rsidP="00FA377B">
      <w:pPr>
        <w:spacing w:line="300" w:lineRule="auto"/>
        <w:ind w:firstLine="420"/>
        <w:rPr>
          <w:rFonts w:ascii="Times New Roman" w:hAnsi="Times New Roman" w:cs="Times New Roman"/>
          <w:sz w:val="28"/>
          <w:szCs w:val="28"/>
        </w:rPr>
      </w:pPr>
      <w:r w:rsidRPr="00FA377B">
        <w:rPr>
          <w:rFonts w:ascii="Times New Roman" w:hAnsi="Times New Roman" w:cs="Times New Roman"/>
          <w:sz w:val="28"/>
          <w:szCs w:val="28"/>
        </w:rPr>
        <w:t xml:space="preserve">In multiple application scenarios of artificial intelligence and the Internet of Things, such as smart cities, public safety, etc., video analysis has been studied as an important basic technology. With the increase in the number of security traffic cameras and the improvement of the quality of surveillance video, a large amount of surveillance video data is generated in the video collection terminal. Traditional video analysis directly transmits these data to a central cloud server for centralized analysis, but it consumes a lot of transmission bandwidth, and there is a serious delay in video analysis. In some scenarios with high real-time requirements, such as intrusion detection, pedestrian and vehicle flow detection, license plate recognition, and abnormal behavior detection, traditional methods are no longer competent. </w:t>
      </w:r>
      <w:proofErr w:type="gramStart"/>
      <w:r w:rsidRPr="00FA377B">
        <w:rPr>
          <w:rFonts w:ascii="Times New Roman" w:hAnsi="Times New Roman" w:cs="Times New Roman"/>
          <w:sz w:val="28"/>
          <w:szCs w:val="28"/>
        </w:rPr>
        <w:t>So</w:t>
      </w:r>
      <w:proofErr w:type="gramEnd"/>
      <w:r w:rsidRPr="00FA377B">
        <w:rPr>
          <w:rFonts w:ascii="Times New Roman" w:hAnsi="Times New Roman" w:cs="Times New Roman"/>
          <w:sz w:val="28"/>
          <w:szCs w:val="28"/>
        </w:rPr>
        <w:t xml:space="preserve"> a new cloud-side collaborative video analysis model was proposed. The video analysis task is subdivided according to the resources required for the calculation. Offloading low-cost video analysis tasks to edge nodes for computing, reducing bandwidth consumption for transmitting video data, and reducing the computing pressure and network load of the central cloud. However, the limited computing power of edge </w:t>
      </w:r>
      <w:r w:rsidRPr="00FA377B">
        <w:rPr>
          <w:rFonts w:ascii="Times New Roman" w:hAnsi="Times New Roman" w:cs="Times New Roman"/>
          <w:sz w:val="28"/>
          <w:szCs w:val="28"/>
        </w:rPr>
        <w:lastRenderedPageBreak/>
        <w:t>nodes has brought challenges to the design and implementation of a video analysis system based on cloud-edge collaboration. Under the premise of ensuring the accuracy of video analysis, by analyzing the steps that may be optimized in the video analysis process, the edge is reduced as much as possible. The computing cost of the server, and the video analysis task is reasonably scheduled according to the load situation of the edge server. This article focuses on the problems of the traditional cloud-side collaborative video processing architecture. On the original basis, a cloud-side-end collaborative video analysis system is designed and implemented. On this basis, the surveillance video analysis algorithm is optimized. Improve the real-time performance of the video analysis system. The main contents of this article are as follows:</w:t>
      </w:r>
    </w:p>
    <w:p w14:paraId="4144DCF5" w14:textId="77777777" w:rsidR="00FA377B" w:rsidRPr="00FA377B" w:rsidRDefault="00FA377B" w:rsidP="00FA377B">
      <w:pPr>
        <w:spacing w:line="300" w:lineRule="auto"/>
        <w:ind w:firstLine="420"/>
        <w:rPr>
          <w:rFonts w:ascii="Times New Roman" w:hAnsi="Times New Roman" w:cs="Times New Roman"/>
          <w:sz w:val="28"/>
          <w:szCs w:val="28"/>
        </w:rPr>
      </w:pPr>
      <w:r w:rsidRPr="00FA377B">
        <w:rPr>
          <w:rFonts w:ascii="Times New Roman" w:hAnsi="Times New Roman" w:cs="Times New Roman"/>
          <w:sz w:val="28"/>
          <w:szCs w:val="28"/>
        </w:rPr>
        <w:t xml:space="preserve">(1) Investigate the development background, current status and research significance of the video analysis system and the development status of edge computing. Based on the distributed processing technology provided by </w:t>
      </w:r>
      <w:proofErr w:type="spellStart"/>
      <w:r w:rsidRPr="00FA377B">
        <w:rPr>
          <w:rFonts w:ascii="Times New Roman" w:hAnsi="Times New Roman" w:cs="Times New Roman"/>
          <w:sz w:val="28"/>
          <w:szCs w:val="28"/>
        </w:rPr>
        <w:t>hdfs</w:t>
      </w:r>
      <w:proofErr w:type="spellEnd"/>
      <w:r w:rsidRPr="00FA377B">
        <w:rPr>
          <w:rFonts w:ascii="Times New Roman" w:hAnsi="Times New Roman" w:cs="Times New Roman"/>
          <w:sz w:val="28"/>
          <w:szCs w:val="28"/>
        </w:rPr>
        <w:t xml:space="preserve">, spark, </w:t>
      </w:r>
      <w:proofErr w:type="spellStart"/>
      <w:r w:rsidRPr="00FA377B">
        <w:rPr>
          <w:rFonts w:ascii="Times New Roman" w:hAnsi="Times New Roman" w:cs="Times New Roman"/>
          <w:sz w:val="28"/>
          <w:szCs w:val="28"/>
        </w:rPr>
        <w:t>kafka</w:t>
      </w:r>
      <w:proofErr w:type="spellEnd"/>
      <w:r w:rsidRPr="00FA377B">
        <w:rPr>
          <w:rFonts w:ascii="Times New Roman" w:hAnsi="Times New Roman" w:cs="Times New Roman"/>
          <w:sz w:val="28"/>
          <w:szCs w:val="28"/>
        </w:rPr>
        <w:t xml:space="preserve">, and zookeeper, a lightweight cloud edge-side collaborative real-time video analysis is proposed </w:t>
      </w:r>
      <w:proofErr w:type="gramStart"/>
      <w:r w:rsidRPr="00FA377B">
        <w:rPr>
          <w:rFonts w:ascii="Times New Roman" w:hAnsi="Times New Roman" w:cs="Times New Roman"/>
          <w:sz w:val="28"/>
          <w:szCs w:val="28"/>
        </w:rPr>
        <w:t>The</w:t>
      </w:r>
      <w:proofErr w:type="gramEnd"/>
      <w:r w:rsidRPr="00FA377B">
        <w:rPr>
          <w:rFonts w:ascii="Times New Roman" w:hAnsi="Times New Roman" w:cs="Times New Roman"/>
          <w:sz w:val="28"/>
          <w:szCs w:val="28"/>
        </w:rPr>
        <w:t xml:space="preserve"> framework, by deploying video analysis tasks to the video capture end, edge nodes and cloud center respectively, to perform real-time high-availability analysis and processing of video data, reducing bandwidth pressure.</w:t>
      </w:r>
    </w:p>
    <w:p w14:paraId="09DD720F" w14:textId="77777777" w:rsidR="00FA377B" w:rsidRPr="00FA377B" w:rsidRDefault="00FA377B" w:rsidP="00FA377B">
      <w:pPr>
        <w:spacing w:line="300" w:lineRule="auto"/>
        <w:ind w:firstLine="420"/>
        <w:rPr>
          <w:rFonts w:ascii="Times New Roman" w:hAnsi="Times New Roman" w:cs="Times New Roman"/>
          <w:sz w:val="28"/>
          <w:szCs w:val="28"/>
        </w:rPr>
      </w:pPr>
      <w:r w:rsidRPr="00FA377B">
        <w:rPr>
          <w:rFonts w:ascii="Times New Roman" w:hAnsi="Times New Roman" w:cs="Times New Roman"/>
          <w:sz w:val="28"/>
          <w:szCs w:val="28"/>
        </w:rPr>
        <w:t xml:space="preserve">(2) Design and implement a real-time video analysis system on a lightweight edge server. The main functional modules of the system </w:t>
      </w:r>
      <w:r w:rsidRPr="00FA377B">
        <w:rPr>
          <w:rFonts w:ascii="Times New Roman" w:hAnsi="Times New Roman" w:cs="Times New Roman"/>
          <w:sz w:val="28"/>
          <w:szCs w:val="28"/>
        </w:rPr>
        <w:lastRenderedPageBreak/>
        <w:t xml:space="preserve">include a video acquisition module, a video analysis module, a task scheduling module, and a video storage module. The system's video analysis functions </w:t>
      </w:r>
      <w:proofErr w:type="gramStart"/>
      <w:r w:rsidRPr="00FA377B">
        <w:rPr>
          <w:rFonts w:ascii="Times New Roman" w:hAnsi="Times New Roman" w:cs="Times New Roman"/>
          <w:sz w:val="28"/>
          <w:szCs w:val="28"/>
        </w:rPr>
        <w:t>include:</w:t>
      </w:r>
      <w:proofErr w:type="gramEnd"/>
      <w:r w:rsidRPr="00FA377B">
        <w:rPr>
          <w:rFonts w:ascii="Times New Roman" w:hAnsi="Times New Roman" w:cs="Times New Roman"/>
          <w:sz w:val="28"/>
          <w:szCs w:val="28"/>
        </w:rPr>
        <w:t xml:space="preserve"> video-based face recognition and target tracking. Finally, the test results are given for the function and performance of the system.</w:t>
      </w:r>
    </w:p>
    <w:p w14:paraId="351CC1FB" w14:textId="0F6D4EC4" w:rsidR="006B4810" w:rsidRDefault="00FA377B" w:rsidP="00FA377B">
      <w:pPr>
        <w:spacing w:line="300" w:lineRule="auto"/>
        <w:ind w:firstLine="420"/>
        <w:rPr>
          <w:rFonts w:ascii="Times New Roman" w:hAnsi="Times New Roman" w:cs="Times New Roman"/>
          <w:sz w:val="28"/>
          <w:szCs w:val="28"/>
        </w:rPr>
      </w:pPr>
      <w:r w:rsidRPr="00FA377B">
        <w:rPr>
          <w:rFonts w:ascii="Times New Roman" w:hAnsi="Times New Roman" w:cs="Times New Roman"/>
          <w:sz w:val="28"/>
          <w:szCs w:val="28"/>
        </w:rPr>
        <w:t xml:space="preserve">(3) Aiming at the specific application scenarios of the system, the relatively insufficient resources of lightweight edge servers and the high bandwidth occupancy rate between edge clouds, an optimization scheme for the system's video analysis function is proposed. Optimization schemes </w:t>
      </w:r>
      <w:proofErr w:type="gramStart"/>
      <w:r w:rsidRPr="00FA377B">
        <w:rPr>
          <w:rFonts w:ascii="Times New Roman" w:hAnsi="Times New Roman" w:cs="Times New Roman"/>
          <w:sz w:val="28"/>
          <w:szCs w:val="28"/>
        </w:rPr>
        <w:t>include:</w:t>
      </w:r>
      <w:proofErr w:type="gramEnd"/>
      <w:r w:rsidRPr="00FA377B">
        <w:rPr>
          <w:rFonts w:ascii="Times New Roman" w:hAnsi="Times New Roman" w:cs="Times New Roman"/>
          <w:sz w:val="28"/>
          <w:szCs w:val="28"/>
        </w:rPr>
        <w:t xml:space="preserve"> video codec compression, video frame filtering, and video key frame extraction based on image similarity. The purpose of optimization is to ensure the accuracy of system analysis while improving the operating efficiency of the system on the platform. At the same time, in view of the single-point failure problem and uneven resource allocation in the edge server cluster, an optimization plan for the system task scheduling function is proposed. Including the dynamic adaptive clustering algorithm based on </w:t>
      </w:r>
      <w:proofErr w:type="spellStart"/>
      <w:r w:rsidRPr="00FA377B">
        <w:rPr>
          <w:rFonts w:ascii="Times New Roman" w:hAnsi="Times New Roman" w:cs="Times New Roman"/>
          <w:sz w:val="28"/>
          <w:szCs w:val="28"/>
        </w:rPr>
        <w:t>nginx</w:t>
      </w:r>
      <w:proofErr w:type="spellEnd"/>
      <w:r w:rsidRPr="00FA377B">
        <w:rPr>
          <w:rFonts w:ascii="Times New Roman" w:hAnsi="Times New Roman" w:cs="Times New Roman"/>
          <w:sz w:val="28"/>
          <w:szCs w:val="28"/>
        </w:rPr>
        <w:t xml:space="preserve"> and </w:t>
      </w:r>
      <w:proofErr w:type="spellStart"/>
      <w:r w:rsidRPr="00FA377B">
        <w:rPr>
          <w:rFonts w:ascii="Times New Roman" w:hAnsi="Times New Roman" w:cs="Times New Roman"/>
          <w:sz w:val="28"/>
          <w:szCs w:val="28"/>
        </w:rPr>
        <w:t>keepalived</w:t>
      </w:r>
      <w:proofErr w:type="spellEnd"/>
      <w:r w:rsidRPr="00FA377B">
        <w:rPr>
          <w:rFonts w:ascii="Times New Roman" w:hAnsi="Times New Roman" w:cs="Times New Roman"/>
          <w:sz w:val="28"/>
          <w:szCs w:val="28"/>
        </w:rPr>
        <w:t xml:space="preserve"> and the periodic fault detection mechanism based on the heartbeat mechanism. The purpose of optimization is to ensure the high availability and load balance of the system.</w:t>
      </w:r>
    </w:p>
    <w:p w14:paraId="2685AA42" w14:textId="51BC1547" w:rsidR="0098219D" w:rsidRPr="006B4810" w:rsidRDefault="00016D78">
      <w:pPr>
        <w:rPr>
          <w:rFonts w:ascii="Times New Roman" w:hAnsi="Times New Roman" w:cs="Times New Roman"/>
          <w:sz w:val="28"/>
          <w:szCs w:val="28"/>
        </w:rPr>
      </w:pPr>
      <w:r>
        <w:rPr>
          <w:rFonts w:ascii="Times New Roman" w:hAnsi="Times New Roman" w:cs="Times New Roman"/>
          <w:b/>
          <w:sz w:val="28"/>
          <w:szCs w:val="28"/>
        </w:rPr>
        <w:t xml:space="preserve">KEY WORDS: </w:t>
      </w:r>
      <w:r w:rsidR="00D55A88" w:rsidRPr="00D55A88">
        <w:rPr>
          <w:rFonts w:ascii="Times New Roman" w:hAnsi="Times New Roman" w:cs="Times New Roman"/>
          <w:b/>
          <w:sz w:val="28"/>
          <w:szCs w:val="28"/>
        </w:rPr>
        <w:t xml:space="preserve">Surveillance video </w:t>
      </w:r>
      <w:proofErr w:type="spellStart"/>
      <w:r w:rsidR="00D55A88" w:rsidRPr="00D55A88">
        <w:rPr>
          <w:rFonts w:ascii="Times New Roman" w:hAnsi="Times New Roman" w:cs="Times New Roman"/>
          <w:b/>
          <w:sz w:val="28"/>
          <w:szCs w:val="28"/>
        </w:rPr>
        <w:t>alysis</w:t>
      </w:r>
      <w:proofErr w:type="spellEnd"/>
      <w:r w:rsidR="00D55A88" w:rsidRPr="00D55A88">
        <w:rPr>
          <w:rFonts w:ascii="Times New Roman" w:hAnsi="Times New Roman" w:cs="Times New Roman"/>
          <w:b/>
          <w:sz w:val="28"/>
          <w:szCs w:val="28"/>
        </w:rPr>
        <w:t xml:space="preserve"> system Edge computing Image analysis Edge intelligence Cloud edge collaboration</w:t>
      </w:r>
    </w:p>
    <w:p w14:paraId="70E169F0" w14:textId="77777777" w:rsidR="0098219D" w:rsidRDefault="0098219D">
      <w:pPr>
        <w:pStyle w:val="af5"/>
      </w:pPr>
    </w:p>
    <w:p w14:paraId="79302C13" w14:textId="77777777" w:rsidR="0098219D" w:rsidRDefault="0098219D" w:rsidP="00F3674C">
      <w:pPr>
        <w:pStyle w:val="af5"/>
        <w:ind w:firstLineChars="0" w:firstLine="0"/>
      </w:pPr>
    </w:p>
    <w:p w14:paraId="4817D4CE" w14:textId="77777777" w:rsidR="0098219D" w:rsidRDefault="00016D78">
      <w:pPr>
        <w:pageBreakBefore/>
        <w:jc w:val="center"/>
        <w:rPr>
          <w:rFonts w:ascii="黑体" w:eastAsia="黑体" w:hAnsi="黑体"/>
          <w:b/>
          <w:sz w:val="32"/>
          <w:szCs w:val="32"/>
        </w:rPr>
      </w:pPr>
      <w:commentRangeStart w:id="52"/>
      <w:r>
        <w:rPr>
          <w:rFonts w:ascii="黑体" w:eastAsia="黑体" w:hAnsi="黑体" w:hint="eastAsia"/>
          <w:b/>
          <w:sz w:val="32"/>
          <w:szCs w:val="32"/>
        </w:rPr>
        <w:lastRenderedPageBreak/>
        <w:t>目 录</w:t>
      </w:r>
      <w:commentRangeEnd w:id="52"/>
      <w:r w:rsidR="007003FD">
        <w:rPr>
          <w:rStyle w:val="af3"/>
          <w:rFonts w:ascii="Calibri" w:eastAsia="宋体" w:hAnsi="Calibri" w:cs="黑体"/>
        </w:rPr>
        <w:commentReference w:id="52"/>
      </w:r>
    </w:p>
    <w:p w14:paraId="554BBF12" w14:textId="77777777" w:rsidR="0098219D" w:rsidRDefault="0098219D">
      <w:pPr>
        <w:jc w:val="center"/>
        <w:rPr>
          <w:rFonts w:ascii="黑体" w:eastAsia="黑体" w:hAnsi="黑体"/>
          <w:b/>
          <w:sz w:val="32"/>
          <w:szCs w:val="32"/>
        </w:rPr>
      </w:pPr>
    </w:p>
    <w:sdt>
      <w:sdtPr>
        <w:rPr>
          <w:rFonts w:asciiTheme="minorHAnsi" w:eastAsiaTheme="minorEastAsia" w:hAnsiTheme="minorHAnsi" w:cstheme="minorBidi"/>
          <w:b w:val="0"/>
          <w:bCs w:val="0"/>
          <w:color w:val="auto"/>
          <w:kern w:val="2"/>
          <w:sz w:val="21"/>
          <w:szCs w:val="22"/>
          <w:lang w:val="zh-CN"/>
        </w:rPr>
        <w:id w:val="-874301751"/>
        <w:docPartObj>
          <w:docPartGallery w:val="Table of Contents"/>
          <w:docPartUnique/>
        </w:docPartObj>
      </w:sdtPr>
      <w:sdtEndPr>
        <w:rPr>
          <w:noProof/>
          <w:lang w:val="en-US"/>
        </w:rPr>
      </w:sdtEndPr>
      <w:sdtContent>
        <w:p w14:paraId="2A1E589F" w14:textId="57B8C1DE" w:rsidR="00B168A2" w:rsidRDefault="00B168A2">
          <w:pPr>
            <w:pStyle w:val="TOC"/>
            <w:ind w:firstLine="480"/>
          </w:pPr>
          <w:r>
            <w:rPr>
              <w:lang w:val="zh-CN"/>
            </w:rPr>
            <w:t>目录</w:t>
          </w:r>
        </w:p>
        <w:p w14:paraId="01907E37" w14:textId="2FE70B6B" w:rsidR="00B168A2" w:rsidRDefault="00B168A2">
          <w:pPr>
            <w:pStyle w:val="TOC1"/>
            <w:tabs>
              <w:tab w:val="right" w:leader="dot" w:pos="8296"/>
            </w:tabs>
            <w:rPr>
              <w:b w:val="0"/>
              <w:bCs w:val="0"/>
              <w:caps w:val="0"/>
              <w:noProof/>
              <w:sz w:val="21"/>
              <w:szCs w:val="24"/>
            </w:rPr>
          </w:pPr>
          <w:r>
            <w:rPr>
              <w:b w:val="0"/>
              <w:bCs w:val="0"/>
            </w:rPr>
            <w:fldChar w:fldCharType="begin"/>
          </w:r>
          <w:r>
            <w:instrText>TOC \o "1-3" \h \z \u</w:instrText>
          </w:r>
          <w:r>
            <w:rPr>
              <w:b w:val="0"/>
              <w:bCs w:val="0"/>
            </w:rPr>
            <w:fldChar w:fldCharType="separate"/>
          </w:r>
          <w:hyperlink w:anchor="_Toc68223703" w:history="1">
            <w:r w:rsidRPr="004A50D7">
              <w:rPr>
                <w:rStyle w:val="af2"/>
                <w:noProof/>
                <w:lang w:bidi="zh-CN"/>
                <w14:scene3d>
                  <w14:camera w14:prst="orthographicFront"/>
                  <w14:lightRig w14:rig="threePt" w14:dir="t">
                    <w14:rot w14:lat="0" w14:lon="0" w14:rev="0"/>
                  </w14:lightRig>
                </w14:scene3d>
              </w:rPr>
              <w:t>第一章</w:t>
            </w:r>
            <w:r w:rsidRPr="004A50D7">
              <w:rPr>
                <w:rStyle w:val="af2"/>
                <w:noProof/>
              </w:rPr>
              <w:t xml:space="preserve"> </w:t>
            </w:r>
            <w:r w:rsidRPr="004A50D7">
              <w:rPr>
                <w:rStyle w:val="af2"/>
                <w:noProof/>
              </w:rPr>
              <w:t>绪论</w:t>
            </w:r>
            <w:r>
              <w:rPr>
                <w:noProof/>
                <w:webHidden/>
              </w:rPr>
              <w:tab/>
            </w:r>
            <w:r>
              <w:rPr>
                <w:noProof/>
                <w:webHidden/>
              </w:rPr>
              <w:fldChar w:fldCharType="begin"/>
            </w:r>
            <w:r>
              <w:rPr>
                <w:noProof/>
                <w:webHidden/>
              </w:rPr>
              <w:instrText xml:space="preserve"> PAGEREF _Toc68223703 \h </w:instrText>
            </w:r>
            <w:r>
              <w:rPr>
                <w:noProof/>
                <w:webHidden/>
              </w:rPr>
            </w:r>
            <w:r>
              <w:rPr>
                <w:noProof/>
                <w:webHidden/>
              </w:rPr>
              <w:fldChar w:fldCharType="separate"/>
            </w:r>
            <w:r>
              <w:rPr>
                <w:noProof/>
                <w:webHidden/>
              </w:rPr>
              <w:t>1</w:t>
            </w:r>
            <w:r>
              <w:rPr>
                <w:noProof/>
                <w:webHidden/>
              </w:rPr>
              <w:fldChar w:fldCharType="end"/>
            </w:r>
          </w:hyperlink>
        </w:p>
        <w:p w14:paraId="1F46A999" w14:textId="0F681395" w:rsidR="00B168A2" w:rsidRDefault="002F1356">
          <w:pPr>
            <w:pStyle w:val="TOC2"/>
            <w:tabs>
              <w:tab w:val="right" w:leader="dot" w:pos="8296"/>
            </w:tabs>
            <w:rPr>
              <w:smallCaps w:val="0"/>
              <w:noProof/>
              <w:sz w:val="21"/>
              <w:szCs w:val="24"/>
            </w:rPr>
          </w:pPr>
          <w:hyperlink w:anchor="_Toc68223704" w:history="1">
            <w:r w:rsidR="00B168A2" w:rsidRPr="004A50D7">
              <w:rPr>
                <w:rStyle w:val="af2"/>
                <w:noProof/>
              </w:rPr>
              <w:t xml:space="preserve">1.1 </w:t>
            </w:r>
            <w:r w:rsidR="00B168A2" w:rsidRPr="004A50D7">
              <w:rPr>
                <w:rStyle w:val="af2"/>
                <w:noProof/>
              </w:rPr>
              <w:t>研究背景及意义</w:t>
            </w:r>
            <w:r w:rsidR="00B168A2">
              <w:rPr>
                <w:noProof/>
                <w:webHidden/>
              </w:rPr>
              <w:tab/>
            </w:r>
            <w:r w:rsidR="00B168A2">
              <w:rPr>
                <w:noProof/>
                <w:webHidden/>
              </w:rPr>
              <w:fldChar w:fldCharType="begin"/>
            </w:r>
            <w:r w:rsidR="00B168A2">
              <w:rPr>
                <w:noProof/>
                <w:webHidden/>
              </w:rPr>
              <w:instrText xml:space="preserve"> PAGEREF _Toc68223704 \h </w:instrText>
            </w:r>
            <w:r w:rsidR="00B168A2">
              <w:rPr>
                <w:noProof/>
                <w:webHidden/>
              </w:rPr>
            </w:r>
            <w:r w:rsidR="00B168A2">
              <w:rPr>
                <w:noProof/>
                <w:webHidden/>
              </w:rPr>
              <w:fldChar w:fldCharType="separate"/>
            </w:r>
            <w:r w:rsidR="00B168A2">
              <w:rPr>
                <w:noProof/>
                <w:webHidden/>
              </w:rPr>
              <w:t>1</w:t>
            </w:r>
            <w:r w:rsidR="00B168A2">
              <w:rPr>
                <w:noProof/>
                <w:webHidden/>
              </w:rPr>
              <w:fldChar w:fldCharType="end"/>
            </w:r>
          </w:hyperlink>
        </w:p>
        <w:p w14:paraId="74E50D19" w14:textId="1CD6376E" w:rsidR="00B168A2" w:rsidRDefault="002F1356">
          <w:pPr>
            <w:pStyle w:val="TOC2"/>
            <w:tabs>
              <w:tab w:val="right" w:leader="dot" w:pos="8296"/>
            </w:tabs>
            <w:rPr>
              <w:smallCaps w:val="0"/>
              <w:noProof/>
              <w:sz w:val="21"/>
              <w:szCs w:val="24"/>
            </w:rPr>
          </w:pPr>
          <w:hyperlink w:anchor="_Toc68223707" w:history="1">
            <w:r w:rsidR="00B168A2" w:rsidRPr="004A50D7">
              <w:rPr>
                <w:rStyle w:val="af2"/>
                <w:noProof/>
              </w:rPr>
              <w:t xml:space="preserve">1.2 </w:t>
            </w:r>
            <w:r w:rsidR="00B168A2" w:rsidRPr="004A50D7">
              <w:rPr>
                <w:rStyle w:val="af2"/>
                <w:noProof/>
              </w:rPr>
              <w:t>监控视频分析系统研究现状</w:t>
            </w:r>
            <w:r w:rsidR="00B168A2">
              <w:rPr>
                <w:noProof/>
                <w:webHidden/>
              </w:rPr>
              <w:tab/>
            </w:r>
            <w:r w:rsidR="00B168A2">
              <w:rPr>
                <w:noProof/>
                <w:webHidden/>
              </w:rPr>
              <w:fldChar w:fldCharType="begin"/>
            </w:r>
            <w:r w:rsidR="00B168A2">
              <w:rPr>
                <w:noProof/>
                <w:webHidden/>
              </w:rPr>
              <w:instrText xml:space="preserve"> PAGEREF _Toc68223707 \h </w:instrText>
            </w:r>
            <w:r w:rsidR="00B168A2">
              <w:rPr>
                <w:noProof/>
                <w:webHidden/>
              </w:rPr>
            </w:r>
            <w:r w:rsidR="00B168A2">
              <w:rPr>
                <w:noProof/>
                <w:webHidden/>
              </w:rPr>
              <w:fldChar w:fldCharType="separate"/>
            </w:r>
            <w:r w:rsidR="00B168A2">
              <w:rPr>
                <w:noProof/>
                <w:webHidden/>
              </w:rPr>
              <w:t>2</w:t>
            </w:r>
            <w:r w:rsidR="00B168A2">
              <w:rPr>
                <w:noProof/>
                <w:webHidden/>
              </w:rPr>
              <w:fldChar w:fldCharType="end"/>
            </w:r>
          </w:hyperlink>
        </w:p>
        <w:p w14:paraId="12347E78" w14:textId="72046714" w:rsidR="00B168A2" w:rsidRDefault="002F1356">
          <w:pPr>
            <w:pStyle w:val="TOC2"/>
            <w:tabs>
              <w:tab w:val="right" w:leader="dot" w:pos="8296"/>
            </w:tabs>
            <w:rPr>
              <w:smallCaps w:val="0"/>
              <w:noProof/>
              <w:sz w:val="21"/>
              <w:szCs w:val="24"/>
            </w:rPr>
          </w:pPr>
          <w:hyperlink w:anchor="_Toc68223708" w:history="1">
            <w:r w:rsidR="00B168A2" w:rsidRPr="004A50D7">
              <w:rPr>
                <w:rStyle w:val="af2"/>
                <w:noProof/>
              </w:rPr>
              <w:t xml:space="preserve">1.3 </w:t>
            </w:r>
            <w:r w:rsidR="00B168A2" w:rsidRPr="004A50D7">
              <w:rPr>
                <w:rStyle w:val="af2"/>
                <w:noProof/>
              </w:rPr>
              <w:t>论文的主要工作</w:t>
            </w:r>
            <w:r w:rsidR="00B168A2">
              <w:rPr>
                <w:noProof/>
                <w:webHidden/>
              </w:rPr>
              <w:tab/>
            </w:r>
            <w:r w:rsidR="00B168A2">
              <w:rPr>
                <w:noProof/>
                <w:webHidden/>
              </w:rPr>
              <w:fldChar w:fldCharType="begin"/>
            </w:r>
            <w:r w:rsidR="00B168A2">
              <w:rPr>
                <w:noProof/>
                <w:webHidden/>
              </w:rPr>
              <w:instrText xml:space="preserve"> PAGEREF _Toc68223708 \h </w:instrText>
            </w:r>
            <w:r w:rsidR="00B168A2">
              <w:rPr>
                <w:noProof/>
                <w:webHidden/>
              </w:rPr>
            </w:r>
            <w:r w:rsidR="00B168A2">
              <w:rPr>
                <w:noProof/>
                <w:webHidden/>
              </w:rPr>
              <w:fldChar w:fldCharType="separate"/>
            </w:r>
            <w:r w:rsidR="00B168A2">
              <w:rPr>
                <w:noProof/>
                <w:webHidden/>
              </w:rPr>
              <w:t>5</w:t>
            </w:r>
            <w:r w:rsidR="00B168A2">
              <w:rPr>
                <w:noProof/>
                <w:webHidden/>
              </w:rPr>
              <w:fldChar w:fldCharType="end"/>
            </w:r>
          </w:hyperlink>
        </w:p>
        <w:p w14:paraId="02E47F90" w14:textId="7B61CE23" w:rsidR="00B168A2" w:rsidRDefault="002F1356">
          <w:pPr>
            <w:pStyle w:val="TOC2"/>
            <w:tabs>
              <w:tab w:val="right" w:leader="dot" w:pos="8296"/>
            </w:tabs>
            <w:rPr>
              <w:smallCaps w:val="0"/>
              <w:noProof/>
              <w:sz w:val="21"/>
              <w:szCs w:val="24"/>
            </w:rPr>
          </w:pPr>
          <w:hyperlink w:anchor="_Toc68223709" w:history="1">
            <w:r w:rsidR="00B168A2" w:rsidRPr="004A50D7">
              <w:rPr>
                <w:rStyle w:val="af2"/>
                <w:noProof/>
              </w:rPr>
              <w:t xml:space="preserve">1.4 </w:t>
            </w:r>
            <w:r w:rsidR="00B168A2" w:rsidRPr="004A50D7">
              <w:rPr>
                <w:rStyle w:val="af2"/>
                <w:noProof/>
              </w:rPr>
              <w:t>论文的组织架构</w:t>
            </w:r>
            <w:r w:rsidR="00B168A2">
              <w:rPr>
                <w:noProof/>
                <w:webHidden/>
              </w:rPr>
              <w:tab/>
            </w:r>
            <w:r w:rsidR="00B168A2">
              <w:rPr>
                <w:noProof/>
                <w:webHidden/>
              </w:rPr>
              <w:fldChar w:fldCharType="begin"/>
            </w:r>
            <w:r w:rsidR="00B168A2">
              <w:rPr>
                <w:noProof/>
                <w:webHidden/>
              </w:rPr>
              <w:instrText xml:space="preserve"> PAGEREF _Toc68223709 \h </w:instrText>
            </w:r>
            <w:r w:rsidR="00B168A2">
              <w:rPr>
                <w:noProof/>
                <w:webHidden/>
              </w:rPr>
            </w:r>
            <w:r w:rsidR="00B168A2">
              <w:rPr>
                <w:noProof/>
                <w:webHidden/>
              </w:rPr>
              <w:fldChar w:fldCharType="separate"/>
            </w:r>
            <w:r w:rsidR="00B168A2">
              <w:rPr>
                <w:noProof/>
                <w:webHidden/>
              </w:rPr>
              <w:t>5</w:t>
            </w:r>
            <w:r w:rsidR="00B168A2">
              <w:rPr>
                <w:noProof/>
                <w:webHidden/>
              </w:rPr>
              <w:fldChar w:fldCharType="end"/>
            </w:r>
          </w:hyperlink>
        </w:p>
        <w:p w14:paraId="12FE731C" w14:textId="04554837" w:rsidR="00B168A2" w:rsidRDefault="002F1356">
          <w:pPr>
            <w:pStyle w:val="TOC1"/>
            <w:tabs>
              <w:tab w:val="right" w:leader="dot" w:pos="8296"/>
            </w:tabs>
            <w:rPr>
              <w:b w:val="0"/>
              <w:bCs w:val="0"/>
              <w:caps w:val="0"/>
              <w:noProof/>
              <w:sz w:val="21"/>
              <w:szCs w:val="24"/>
            </w:rPr>
          </w:pPr>
          <w:hyperlink w:anchor="_Toc68223720" w:history="1">
            <w:r w:rsidR="00B168A2" w:rsidRPr="004A50D7">
              <w:rPr>
                <w:rStyle w:val="af2"/>
                <w:noProof/>
                <w:lang w:bidi="zh-CN"/>
                <w14:scene3d>
                  <w14:camera w14:prst="orthographicFront"/>
                  <w14:lightRig w14:rig="threePt" w14:dir="t">
                    <w14:rot w14:lat="0" w14:lon="0" w14:rev="0"/>
                  </w14:lightRig>
                </w14:scene3d>
              </w:rPr>
              <w:t>第二章</w:t>
            </w:r>
            <w:r w:rsidR="00B168A2" w:rsidRPr="004A50D7">
              <w:rPr>
                <w:rStyle w:val="af2"/>
                <w:noProof/>
              </w:rPr>
              <w:t xml:space="preserve"> </w:t>
            </w:r>
            <w:r w:rsidR="00B168A2" w:rsidRPr="004A50D7">
              <w:rPr>
                <w:rStyle w:val="af2"/>
                <w:noProof/>
              </w:rPr>
              <w:t>相关技术研究</w:t>
            </w:r>
            <w:r w:rsidR="00B168A2">
              <w:rPr>
                <w:noProof/>
                <w:webHidden/>
              </w:rPr>
              <w:tab/>
            </w:r>
            <w:r w:rsidR="00B168A2">
              <w:rPr>
                <w:noProof/>
                <w:webHidden/>
              </w:rPr>
              <w:fldChar w:fldCharType="begin"/>
            </w:r>
            <w:r w:rsidR="00B168A2">
              <w:rPr>
                <w:noProof/>
                <w:webHidden/>
              </w:rPr>
              <w:instrText xml:space="preserve"> PAGEREF _Toc68223720 \h </w:instrText>
            </w:r>
            <w:r w:rsidR="00B168A2">
              <w:rPr>
                <w:noProof/>
                <w:webHidden/>
              </w:rPr>
            </w:r>
            <w:r w:rsidR="00B168A2">
              <w:rPr>
                <w:noProof/>
                <w:webHidden/>
              </w:rPr>
              <w:fldChar w:fldCharType="separate"/>
            </w:r>
            <w:r w:rsidR="00B168A2">
              <w:rPr>
                <w:noProof/>
                <w:webHidden/>
              </w:rPr>
              <w:t>7</w:t>
            </w:r>
            <w:r w:rsidR="00B168A2">
              <w:rPr>
                <w:noProof/>
                <w:webHidden/>
              </w:rPr>
              <w:fldChar w:fldCharType="end"/>
            </w:r>
          </w:hyperlink>
        </w:p>
        <w:p w14:paraId="4692AAB4" w14:textId="355B4B1E" w:rsidR="00B168A2" w:rsidRDefault="002F1356">
          <w:pPr>
            <w:pStyle w:val="TOC2"/>
            <w:tabs>
              <w:tab w:val="right" w:leader="dot" w:pos="8296"/>
            </w:tabs>
            <w:rPr>
              <w:smallCaps w:val="0"/>
              <w:noProof/>
              <w:sz w:val="21"/>
              <w:szCs w:val="24"/>
            </w:rPr>
          </w:pPr>
          <w:hyperlink w:anchor="_Toc68223721" w:history="1">
            <w:r w:rsidR="00B168A2" w:rsidRPr="004A50D7">
              <w:rPr>
                <w:rStyle w:val="af2"/>
                <w:noProof/>
              </w:rPr>
              <w:t xml:space="preserve">2.1 </w:t>
            </w:r>
            <w:r w:rsidR="00B168A2" w:rsidRPr="004A50D7">
              <w:rPr>
                <w:rStyle w:val="af2"/>
                <w:noProof/>
              </w:rPr>
              <w:t>边缘计算相关研究</w:t>
            </w:r>
            <w:r w:rsidR="00B168A2">
              <w:rPr>
                <w:noProof/>
                <w:webHidden/>
              </w:rPr>
              <w:tab/>
            </w:r>
            <w:r w:rsidR="00B168A2">
              <w:rPr>
                <w:noProof/>
                <w:webHidden/>
              </w:rPr>
              <w:fldChar w:fldCharType="begin"/>
            </w:r>
            <w:r w:rsidR="00B168A2">
              <w:rPr>
                <w:noProof/>
                <w:webHidden/>
              </w:rPr>
              <w:instrText xml:space="preserve"> PAGEREF _Toc68223721 \h </w:instrText>
            </w:r>
            <w:r w:rsidR="00B168A2">
              <w:rPr>
                <w:noProof/>
                <w:webHidden/>
              </w:rPr>
            </w:r>
            <w:r w:rsidR="00B168A2">
              <w:rPr>
                <w:noProof/>
                <w:webHidden/>
              </w:rPr>
              <w:fldChar w:fldCharType="separate"/>
            </w:r>
            <w:r w:rsidR="00B168A2">
              <w:rPr>
                <w:noProof/>
                <w:webHidden/>
              </w:rPr>
              <w:t>7</w:t>
            </w:r>
            <w:r w:rsidR="00B168A2">
              <w:rPr>
                <w:noProof/>
                <w:webHidden/>
              </w:rPr>
              <w:fldChar w:fldCharType="end"/>
            </w:r>
          </w:hyperlink>
        </w:p>
        <w:p w14:paraId="03AB8859" w14:textId="57AB1A58" w:rsidR="00B168A2" w:rsidRDefault="002F1356">
          <w:pPr>
            <w:pStyle w:val="TOC2"/>
            <w:tabs>
              <w:tab w:val="right" w:leader="dot" w:pos="8296"/>
            </w:tabs>
            <w:rPr>
              <w:smallCaps w:val="0"/>
              <w:noProof/>
              <w:sz w:val="21"/>
              <w:szCs w:val="24"/>
            </w:rPr>
          </w:pPr>
          <w:hyperlink w:anchor="_Toc68223722" w:history="1">
            <w:r w:rsidR="00B168A2" w:rsidRPr="004A50D7">
              <w:rPr>
                <w:rStyle w:val="af2"/>
                <w:noProof/>
              </w:rPr>
              <w:t xml:space="preserve">2.2 </w:t>
            </w:r>
            <w:r w:rsidR="00B168A2" w:rsidRPr="004A50D7">
              <w:rPr>
                <w:rStyle w:val="af2"/>
                <w:noProof/>
              </w:rPr>
              <w:t>视频流采集</w:t>
            </w:r>
            <w:r w:rsidR="00B168A2">
              <w:rPr>
                <w:noProof/>
                <w:webHidden/>
              </w:rPr>
              <w:tab/>
            </w:r>
            <w:r w:rsidR="00B168A2">
              <w:rPr>
                <w:noProof/>
                <w:webHidden/>
              </w:rPr>
              <w:fldChar w:fldCharType="begin"/>
            </w:r>
            <w:r w:rsidR="00B168A2">
              <w:rPr>
                <w:noProof/>
                <w:webHidden/>
              </w:rPr>
              <w:instrText xml:space="preserve"> PAGEREF _Toc68223722 \h </w:instrText>
            </w:r>
            <w:r w:rsidR="00B168A2">
              <w:rPr>
                <w:noProof/>
                <w:webHidden/>
              </w:rPr>
            </w:r>
            <w:r w:rsidR="00B168A2">
              <w:rPr>
                <w:noProof/>
                <w:webHidden/>
              </w:rPr>
              <w:fldChar w:fldCharType="separate"/>
            </w:r>
            <w:r w:rsidR="00B168A2">
              <w:rPr>
                <w:noProof/>
                <w:webHidden/>
              </w:rPr>
              <w:t>7</w:t>
            </w:r>
            <w:r w:rsidR="00B168A2">
              <w:rPr>
                <w:noProof/>
                <w:webHidden/>
              </w:rPr>
              <w:fldChar w:fldCharType="end"/>
            </w:r>
          </w:hyperlink>
        </w:p>
        <w:p w14:paraId="669A6059" w14:textId="09041660" w:rsidR="00B168A2" w:rsidRDefault="002F1356">
          <w:pPr>
            <w:pStyle w:val="TOC2"/>
            <w:tabs>
              <w:tab w:val="right" w:leader="dot" w:pos="8296"/>
            </w:tabs>
            <w:rPr>
              <w:smallCaps w:val="0"/>
              <w:noProof/>
              <w:sz w:val="21"/>
              <w:szCs w:val="24"/>
            </w:rPr>
          </w:pPr>
          <w:hyperlink w:anchor="_Toc68223723" w:history="1">
            <w:r w:rsidR="00B168A2" w:rsidRPr="004A50D7">
              <w:rPr>
                <w:rStyle w:val="af2"/>
                <w:noProof/>
              </w:rPr>
              <w:t xml:space="preserve">2.3 </w:t>
            </w:r>
            <w:r w:rsidR="00B168A2" w:rsidRPr="004A50D7">
              <w:rPr>
                <w:rStyle w:val="af2"/>
                <w:noProof/>
              </w:rPr>
              <w:t>分布式数据平台</w:t>
            </w:r>
            <w:r w:rsidR="00B168A2">
              <w:rPr>
                <w:noProof/>
                <w:webHidden/>
              </w:rPr>
              <w:tab/>
            </w:r>
            <w:r w:rsidR="00B168A2">
              <w:rPr>
                <w:noProof/>
                <w:webHidden/>
              </w:rPr>
              <w:fldChar w:fldCharType="begin"/>
            </w:r>
            <w:r w:rsidR="00B168A2">
              <w:rPr>
                <w:noProof/>
                <w:webHidden/>
              </w:rPr>
              <w:instrText xml:space="preserve"> PAGEREF _Toc68223723 \h </w:instrText>
            </w:r>
            <w:r w:rsidR="00B168A2">
              <w:rPr>
                <w:noProof/>
                <w:webHidden/>
              </w:rPr>
            </w:r>
            <w:r w:rsidR="00B168A2">
              <w:rPr>
                <w:noProof/>
                <w:webHidden/>
              </w:rPr>
              <w:fldChar w:fldCharType="separate"/>
            </w:r>
            <w:r w:rsidR="00B168A2">
              <w:rPr>
                <w:noProof/>
                <w:webHidden/>
              </w:rPr>
              <w:t>9</w:t>
            </w:r>
            <w:r w:rsidR="00B168A2">
              <w:rPr>
                <w:noProof/>
                <w:webHidden/>
              </w:rPr>
              <w:fldChar w:fldCharType="end"/>
            </w:r>
          </w:hyperlink>
        </w:p>
        <w:p w14:paraId="4B6F2201" w14:textId="2DE53F12" w:rsidR="00B168A2" w:rsidRDefault="002F1356">
          <w:pPr>
            <w:pStyle w:val="TOC3"/>
            <w:tabs>
              <w:tab w:val="right" w:leader="dot" w:pos="8296"/>
            </w:tabs>
            <w:rPr>
              <w:i w:val="0"/>
              <w:iCs w:val="0"/>
              <w:noProof/>
              <w:sz w:val="21"/>
              <w:szCs w:val="24"/>
            </w:rPr>
          </w:pPr>
          <w:hyperlink w:anchor="_Toc68223724" w:history="1">
            <w:r w:rsidR="00B168A2" w:rsidRPr="004A50D7">
              <w:rPr>
                <w:rStyle w:val="af2"/>
                <w:noProof/>
              </w:rPr>
              <w:t xml:space="preserve">2.3.1 </w:t>
            </w:r>
            <w:r w:rsidR="00B168A2" w:rsidRPr="004A50D7">
              <w:rPr>
                <w:rStyle w:val="af2"/>
                <w:noProof/>
              </w:rPr>
              <w:t>分布式服务注册中心</w:t>
            </w:r>
            <w:r w:rsidR="00B168A2">
              <w:rPr>
                <w:noProof/>
                <w:webHidden/>
              </w:rPr>
              <w:tab/>
            </w:r>
            <w:r w:rsidR="00B168A2">
              <w:rPr>
                <w:noProof/>
                <w:webHidden/>
              </w:rPr>
              <w:fldChar w:fldCharType="begin"/>
            </w:r>
            <w:r w:rsidR="00B168A2">
              <w:rPr>
                <w:noProof/>
                <w:webHidden/>
              </w:rPr>
              <w:instrText xml:space="preserve"> PAGEREF _Toc68223724 \h </w:instrText>
            </w:r>
            <w:r w:rsidR="00B168A2">
              <w:rPr>
                <w:noProof/>
                <w:webHidden/>
              </w:rPr>
            </w:r>
            <w:r w:rsidR="00B168A2">
              <w:rPr>
                <w:noProof/>
                <w:webHidden/>
              </w:rPr>
              <w:fldChar w:fldCharType="separate"/>
            </w:r>
            <w:r w:rsidR="00B168A2">
              <w:rPr>
                <w:noProof/>
                <w:webHidden/>
              </w:rPr>
              <w:t>9</w:t>
            </w:r>
            <w:r w:rsidR="00B168A2">
              <w:rPr>
                <w:noProof/>
                <w:webHidden/>
              </w:rPr>
              <w:fldChar w:fldCharType="end"/>
            </w:r>
          </w:hyperlink>
        </w:p>
        <w:p w14:paraId="01785AE1" w14:textId="26C3C968" w:rsidR="00B168A2" w:rsidRDefault="002F1356">
          <w:pPr>
            <w:pStyle w:val="TOC3"/>
            <w:tabs>
              <w:tab w:val="right" w:leader="dot" w:pos="8296"/>
            </w:tabs>
            <w:rPr>
              <w:i w:val="0"/>
              <w:iCs w:val="0"/>
              <w:noProof/>
              <w:sz w:val="21"/>
              <w:szCs w:val="24"/>
            </w:rPr>
          </w:pPr>
          <w:hyperlink w:anchor="_Toc68223725" w:history="1">
            <w:r w:rsidR="00B168A2" w:rsidRPr="004A50D7">
              <w:rPr>
                <w:rStyle w:val="af2"/>
                <w:noProof/>
              </w:rPr>
              <w:t xml:space="preserve">2.3.2 </w:t>
            </w:r>
            <w:r w:rsidR="00B168A2" w:rsidRPr="004A50D7">
              <w:rPr>
                <w:rStyle w:val="af2"/>
                <w:noProof/>
              </w:rPr>
              <w:t>分布式消息中间件</w:t>
            </w:r>
            <w:r w:rsidR="00B168A2">
              <w:rPr>
                <w:noProof/>
                <w:webHidden/>
              </w:rPr>
              <w:tab/>
            </w:r>
            <w:r w:rsidR="00B168A2">
              <w:rPr>
                <w:noProof/>
                <w:webHidden/>
              </w:rPr>
              <w:fldChar w:fldCharType="begin"/>
            </w:r>
            <w:r w:rsidR="00B168A2">
              <w:rPr>
                <w:noProof/>
                <w:webHidden/>
              </w:rPr>
              <w:instrText xml:space="preserve"> PAGEREF _Toc68223725 \h </w:instrText>
            </w:r>
            <w:r w:rsidR="00B168A2">
              <w:rPr>
                <w:noProof/>
                <w:webHidden/>
              </w:rPr>
            </w:r>
            <w:r w:rsidR="00B168A2">
              <w:rPr>
                <w:noProof/>
                <w:webHidden/>
              </w:rPr>
              <w:fldChar w:fldCharType="separate"/>
            </w:r>
            <w:r w:rsidR="00B168A2">
              <w:rPr>
                <w:noProof/>
                <w:webHidden/>
              </w:rPr>
              <w:t>10</w:t>
            </w:r>
            <w:r w:rsidR="00B168A2">
              <w:rPr>
                <w:noProof/>
                <w:webHidden/>
              </w:rPr>
              <w:fldChar w:fldCharType="end"/>
            </w:r>
          </w:hyperlink>
        </w:p>
        <w:p w14:paraId="01432D67" w14:textId="69891BCB" w:rsidR="00B168A2" w:rsidRDefault="002F1356">
          <w:pPr>
            <w:pStyle w:val="TOC3"/>
            <w:tabs>
              <w:tab w:val="right" w:leader="dot" w:pos="8296"/>
            </w:tabs>
            <w:rPr>
              <w:i w:val="0"/>
              <w:iCs w:val="0"/>
              <w:noProof/>
              <w:sz w:val="21"/>
              <w:szCs w:val="24"/>
            </w:rPr>
          </w:pPr>
          <w:hyperlink w:anchor="_Toc68223726" w:history="1">
            <w:r w:rsidR="00B168A2" w:rsidRPr="004A50D7">
              <w:rPr>
                <w:rStyle w:val="af2"/>
                <w:noProof/>
              </w:rPr>
              <w:t xml:space="preserve">2.3.3 </w:t>
            </w:r>
            <w:r w:rsidR="00B168A2" w:rsidRPr="004A50D7">
              <w:rPr>
                <w:rStyle w:val="af2"/>
                <w:noProof/>
              </w:rPr>
              <w:t>分布式文件系统</w:t>
            </w:r>
            <w:r w:rsidR="00B168A2">
              <w:rPr>
                <w:noProof/>
                <w:webHidden/>
              </w:rPr>
              <w:tab/>
            </w:r>
            <w:r w:rsidR="00B168A2">
              <w:rPr>
                <w:noProof/>
                <w:webHidden/>
              </w:rPr>
              <w:fldChar w:fldCharType="begin"/>
            </w:r>
            <w:r w:rsidR="00B168A2">
              <w:rPr>
                <w:noProof/>
                <w:webHidden/>
              </w:rPr>
              <w:instrText xml:space="preserve"> PAGEREF _Toc68223726 \h </w:instrText>
            </w:r>
            <w:r w:rsidR="00B168A2">
              <w:rPr>
                <w:noProof/>
                <w:webHidden/>
              </w:rPr>
            </w:r>
            <w:r w:rsidR="00B168A2">
              <w:rPr>
                <w:noProof/>
                <w:webHidden/>
              </w:rPr>
              <w:fldChar w:fldCharType="separate"/>
            </w:r>
            <w:r w:rsidR="00B168A2">
              <w:rPr>
                <w:noProof/>
                <w:webHidden/>
              </w:rPr>
              <w:t>13</w:t>
            </w:r>
            <w:r w:rsidR="00B168A2">
              <w:rPr>
                <w:noProof/>
                <w:webHidden/>
              </w:rPr>
              <w:fldChar w:fldCharType="end"/>
            </w:r>
          </w:hyperlink>
        </w:p>
        <w:p w14:paraId="09317CB9" w14:textId="1ADF2EDD" w:rsidR="00B168A2" w:rsidRDefault="002F1356">
          <w:pPr>
            <w:pStyle w:val="TOC3"/>
            <w:tabs>
              <w:tab w:val="right" w:leader="dot" w:pos="8296"/>
            </w:tabs>
            <w:rPr>
              <w:i w:val="0"/>
              <w:iCs w:val="0"/>
              <w:noProof/>
              <w:sz w:val="21"/>
              <w:szCs w:val="24"/>
            </w:rPr>
          </w:pPr>
          <w:hyperlink w:anchor="_Toc68223727" w:history="1">
            <w:r w:rsidR="00B168A2" w:rsidRPr="004A50D7">
              <w:rPr>
                <w:rStyle w:val="af2"/>
                <w:noProof/>
              </w:rPr>
              <w:t xml:space="preserve">2.3.4 </w:t>
            </w:r>
            <w:r w:rsidR="00B168A2" w:rsidRPr="004A50D7">
              <w:rPr>
                <w:rStyle w:val="af2"/>
                <w:noProof/>
              </w:rPr>
              <w:t>分布式计算引擎</w:t>
            </w:r>
            <w:r w:rsidR="00B168A2">
              <w:rPr>
                <w:noProof/>
                <w:webHidden/>
              </w:rPr>
              <w:tab/>
            </w:r>
            <w:r w:rsidR="00B168A2">
              <w:rPr>
                <w:noProof/>
                <w:webHidden/>
              </w:rPr>
              <w:fldChar w:fldCharType="begin"/>
            </w:r>
            <w:r w:rsidR="00B168A2">
              <w:rPr>
                <w:noProof/>
                <w:webHidden/>
              </w:rPr>
              <w:instrText xml:space="preserve"> PAGEREF _Toc68223727 \h </w:instrText>
            </w:r>
            <w:r w:rsidR="00B168A2">
              <w:rPr>
                <w:noProof/>
                <w:webHidden/>
              </w:rPr>
            </w:r>
            <w:r w:rsidR="00B168A2">
              <w:rPr>
                <w:noProof/>
                <w:webHidden/>
              </w:rPr>
              <w:fldChar w:fldCharType="separate"/>
            </w:r>
            <w:r w:rsidR="00B168A2">
              <w:rPr>
                <w:noProof/>
                <w:webHidden/>
              </w:rPr>
              <w:t>15</w:t>
            </w:r>
            <w:r w:rsidR="00B168A2">
              <w:rPr>
                <w:noProof/>
                <w:webHidden/>
              </w:rPr>
              <w:fldChar w:fldCharType="end"/>
            </w:r>
          </w:hyperlink>
        </w:p>
        <w:p w14:paraId="4A8A7BF1" w14:textId="5D1D425E" w:rsidR="00B168A2" w:rsidRDefault="002F1356">
          <w:pPr>
            <w:pStyle w:val="TOC2"/>
            <w:tabs>
              <w:tab w:val="right" w:leader="dot" w:pos="8296"/>
            </w:tabs>
            <w:rPr>
              <w:smallCaps w:val="0"/>
              <w:noProof/>
              <w:sz w:val="21"/>
              <w:szCs w:val="24"/>
            </w:rPr>
          </w:pPr>
          <w:hyperlink w:anchor="_Toc68223728" w:history="1">
            <w:r w:rsidR="00B168A2" w:rsidRPr="004A50D7">
              <w:rPr>
                <w:rStyle w:val="af2"/>
                <w:noProof/>
              </w:rPr>
              <w:t xml:space="preserve">2.4 </w:t>
            </w:r>
            <w:r w:rsidR="00B168A2" w:rsidRPr="004A50D7">
              <w:rPr>
                <w:rStyle w:val="af2"/>
                <w:noProof/>
              </w:rPr>
              <w:t>图像处理的相关技术</w:t>
            </w:r>
            <w:r w:rsidR="00B168A2">
              <w:rPr>
                <w:noProof/>
                <w:webHidden/>
              </w:rPr>
              <w:tab/>
            </w:r>
            <w:r w:rsidR="00B168A2">
              <w:rPr>
                <w:noProof/>
                <w:webHidden/>
              </w:rPr>
              <w:fldChar w:fldCharType="begin"/>
            </w:r>
            <w:r w:rsidR="00B168A2">
              <w:rPr>
                <w:noProof/>
                <w:webHidden/>
              </w:rPr>
              <w:instrText xml:space="preserve"> PAGEREF _Toc68223728 \h </w:instrText>
            </w:r>
            <w:r w:rsidR="00B168A2">
              <w:rPr>
                <w:noProof/>
                <w:webHidden/>
              </w:rPr>
            </w:r>
            <w:r w:rsidR="00B168A2">
              <w:rPr>
                <w:noProof/>
                <w:webHidden/>
              </w:rPr>
              <w:fldChar w:fldCharType="separate"/>
            </w:r>
            <w:r w:rsidR="00B168A2">
              <w:rPr>
                <w:noProof/>
                <w:webHidden/>
              </w:rPr>
              <w:t>19</w:t>
            </w:r>
            <w:r w:rsidR="00B168A2">
              <w:rPr>
                <w:noProof/>
                <w:webHidden/>
              </w:rPr>
              <w:fldChar w:fldCharType="end"/>
            </w:r>
          </w:hyperlink>
        </w:p>
        <w:p w14:paraId="3DC196A1" w14:textId="0BE69FA1" w:rsidR="00B168A2" w:rsidRDefault="002F1356">
          <w:pPr>
            <w:pStyle w:val="TOC3"/>
            <w:tabs>
              <w:tab w:val="right" w:leader="dot" w:pos="8296"/>
            </w:tabs>
            <w:rPr>
              <w:i w:val="0"/>
              <w:iCs w:val="0"/>
              <w:noProof/>
              <w:sz w:val="21"/>
              <w:szCs w:val="24"/>
            </w:rPr>
          </w:pPr>
          <w:hyperlink w:anchor="_Toc68223729" w:history="1">
            <w:r w:rsidR="00B168A2" w:rsidRPr="004A50D7">
              <w:rPr>
                <w:rStyle w:val="af2"/>
                <w:noProof/>
              </w:rPr>
              <w:t>2.4.1 OpenCV</w:t>
            </w:r>
            <w:r w:rsidR="00B168A2" w:rsidRPr="004A50D7">
              <w:rPr>
                <w:rStyle w:val="af2"/>
                <w:noProof/>
              </w:rPr>
              <w:t>简介</w:t>
            </w:r>
            <w:r w:rsidR="00B168A2">
              <w:rPr>
                <w:noProof/>
                <w:webHidden/>
              </w:rPr>
              <w:tab/>
            </w:r>
            <w:r w:rsidR="00B168A2">
              <w:rPr>
                <w:noProof/>
                <w:webHidden/>
              </w:rPr>
              <w:fldChar w:fldCharType="begin"/>
            </w:r>
            <w:r w:rsidR="00B168A2">
              <w:rPr>
                <w:noProof/>
                <w:webHidden/>
              </w:rPr>
              <w:instrText xml:space="preserve"> PAGEREF _Toc68223729 \h </w:instrText>
            </w:r>
            <w:r w:rsidR="00B168A2">
              <w:rPr>
                <w:noProof/>
                <w:webHidden/>
              </w:rPr>
            </w:r>
            <w:r w:rsidR="00B168A2">
              <w:rPr>
                <w:noProof/>
                <w:webHidden/>
              </w:rPr>
              <w:fldChar w:fldCharType="separate"/>
            </w:r>
            <w:r w:rsidR="00B168A2">
              <w:rPr>
                <w:noProof/>
                <w:webHidden/>
              </w:rPr>
              <w:t>19</w:t>
            </w:r>
            <w:r w:rsidR="00B168A2">
              <w:rPr>
                <w:noProof/>
                <w:webHidden/>
              </w:rPr>
              <w:fldChar w:fldCharType="end"/>
            </w:r>
          </w:hyperlink>
        </w:p>
        <w:p w14:paraId="46BC6333" w14:textId="49F4B606" w:rsidR="00B168A2" w:rsidRDefault="002F1356">
          <w:pPr>
            <w:pStyle w:val="TOC3"/>
            <w:tabs>
              <w:tab w:val="right" w:leader="dot" w:pos="8296"/>
            </w:tabs>
            <w:rPr>
              <w:i w:val="0"/>
              <w:iCs w:val="0"/>
              <w:noProof/>
              <w:sz w:val="21"/>
              <w:szCs w:val="24"/>
            </w:rPr>
          </w:pPr>
          <w:hyperlink w:anchor="_Toc68223730" w:history="1">
            <w:r w:rsidR="00B168A2" w:rsidRPr="004A50D7">
              <w:rPr>
                <w:rStyle w:val="af2"/>
                <w:noProof/>
              </w:rPr>
              <w:t xml:space="preserve">2.4.2 </w:t>
            </w:r>
            <w:r w:rsidR="00B168A2" w:rsidRPr="004A50D7">
              <w:rPr>
                <w:rStyle w:val="af2"/>
                <w:noProof/>
              </w:rPr>
              <w:t>运动前景对象检测</w:t>
            </w:r>
            <w:r w:rsidR="00B168A2">
              <w:rPr>
                <w:noProof/>
                <w:webHidden/>
              </w:rPr>
              <w:tab/>
            </w:r>
            <w:r w:rsidR="00B168A2">
              <w:rPr>
                <w:noProof/>
                <w:webHidden/>
              </w:rPr>
              <w:fldChar w:fldCharType="begin"/>
            </w:r>
            <w:r w:rsidR="00B168A2">
              <w:rPr>
                <w:noProof/>
                <w:webHidden/>
              </w:rPr>
              <w:instrText xml:space="preserve"> PAGEREF _Toc68223730 \h </w:instrText>
            </w:r>
            <w:r w:rsidR="00B168A2">
              <w:rPr>
                <w:noProof/>
                <w:webHidden/>
              </w:rPr>
            </w:r>
            <w:r w:rsidR="00B168A2">
              <w:rPr>
                <w:noProof/>
                <w:webHidden/>
              </w:rPr>
              <w:fldChar w:fldCharType="separate"/>
            </w:r>
            <w:r w:rsidR="00B168A2">
              <w:rPr>
                <w:noProof/>
                <w:webHidden/>
              </w:rPr>
              <w:t>20</w:t>
            </w:r>
            <w:r w:rsidR="00B168A2">
              <w:rPr>
                <w:noProof/>
                <w:webHidden/>
              </w:rPr>
              <w:fldChar w:fldCharType="end"/>
            </w:r>
          </w:hyperlink>
        </w:p>
        <w:p w14:paraId="443664A8" w14:textId="632C3E1C" w:rsidR="00B168A2" w:rsidRDefault="002F1356">
          <w:pPr>
            <w:pStyle w:val="TOC3"/>
            <w:tabs>
              <w:tab w:val="right" w:leader="dot" w:pos="8296"/>
            </w:tabs>
            <w:rPr>
              <w:i w:val="0"/>
              <w:iCs w:val="0"/>
              <w:noProof/>
              <w:sz w:val="21"/>
              <w:szCs w:val="24"/>
            </w:rPr>
          </w:pPr>
          <w:hyperlink w:anchor="_Toc68223731" w:history="1">
            <w:r w:rsidR="00B168A2" w:rsidRPr="004A50D7">
              <w:rPr>
                <w:rStyle w:val="af2"/>
                <w:noProof/>
              </w:rPr>
              <w:t>2.4.3 YOLO</w:t>
            </w:r>
            <w:r w:rsidR="00B168A2" w:rsidRPr="004A50D7">
              <w:rPr>
                <w:rStyle w:val="af2"/>
                <w:noProof/>
              </w:rPr>
              <w:t>目标检测</w:t>
            </w:r>
            <w:r w:rsidR="00B168A2">
              <w:rPr>
                <w:noProof/>
                <w:webHidden/>
              </w:rPr>
              <w:tab/>
            </w:r>
            <w:r w:rsidR="00B168A2">
              <w:rPr>
                <w:noProof/>
                <w:webHidden/>
              </w:rPr>
              <w:fldChar w:fldCharType="begin"/>
            </w:r>
            <w:r w:rsidR="00B168A2">
              <w:rPr>
                <w:noProof/>
                <w:webHidden/>
              </w:rPr>
              <w:instrText xml:space="preserve"> PAGEREF _Toc68223731 \h </w:instrText>
            </w:r>
            <w:r w:rsidR="00B168A2">
              <w:rPr>
                <w:noProof/>
                <w:webHidden/>
              </w:rPr>
            </w:r>
            <w:r w:rsidR="00B168A2">
              <w:rPr>
                <w:noProof/>
                <w:webHidden/>
              </w:rPr>
              <w:fldChar w:fldCharType="separate"/>
            </w:r>
            <w:r w:rsidR="00B168A2">
              <w:rPr>
                <w:noProof/>
                <w:webHidden/>
              </w:rPr>
              <w:t>22</w:t>
            </w:r>
            <w:r w:rsidR="00B168A2">
              <w:rPr>
                <w:noProof/>
                <w:webHidden/>
              </w:rPr>
              <w:fldChar w:fldCharType="end"/>
            </w:r>
          </w:hyperlink>
        </w:p>
        <w:p w14:paraId="75C065A8" w14:textId="302F1A1B" w:rsidR="00B168A2" w:rsidRDefault="002F1356">
          <w:pPr>
            <w:pStyle w:val="TOC2"/>
            <w:tabs>
              <w:tab w:val="right" w:leader="dot" w:pos="8296"/>
            </w:tabs>
            <w:rPr>
              <w:smallCaps w:val="0"/>
              <w:noProof/>
              <w:sz w:val="21"/>
              <w:szCs w:val="24"/>
            </w:rPr>
          </w:pPr>
          <w:hyperlink w:anchor="_Toc68223732" w:history="1">
            <w:r w:rsidR="00B168A2" w:rsidRPr="004A50D7">
              <w:rPr>
                <w:rStyle w:val="af2"/>
                <w:noProof/>
              </w:rPr>
              <w:t xml:space="preserve">2.5 </w:t>
            </w:r>
            <w:r w:rsidR="00B168A2" w:rsidRPr="004A50D7">
              <w:rPr>
                <w:rStyle w:val="af2"/>
                <w:noProof/>
              </w:rPr>
              <w:t>本章小节</w:t>
            </w:r>
            <w:r w:rsidR="00B168A2">
              <w:rPr>
                <w:noProof/>
                <w:webHidden/>
              </w:rPr>
              <w:tab/>
            </w:r>
            <w:r w:rsidR="00B168A2">
              <w:rPr>
                <w:noProof/>
                <w:webHidden/>
              </w:rPr>
              <w:fldChar w:fldCharType="begin"/>
            </w:r>
            <w:r w:rsidR="00B168A2">
              <w:rPr>
                <w:noProof/>
                <w:webHidden/>
              </w:rPr>
              <w:instrText xml:space="preserve"> PAGEREF _Toc68223732 \h </w:instrText>
            </w:r>
            <w:r w:rsidR="00B168A2">
              <w:rPr>
                <w:noProof/>
                <w:webHidden/>
              </w:rPr>
            </w:r>
            <w:r w:rsidR="00B168A2">
              <w:rPr>
                <w:noProof/>
                <w:webHidden/>
              </w:rPr>
              <w:fldChar w:fldCharType="separate"/>
            </w:r>
            <w:r w:rsidR="00B168A2">
              <w:rPr>
                <w:noProof/>
                <w:webHidden/>
              </w:rPr>
              <w:t>23</w:t>
            </w:r>
            <w:r w:rsidR="00B168A2">
              <w:rPr>
                <w:noProof/>
                <w:webHidden/>
              </w:rPr>
              <w:fldChar w:fldCharType="end"/>
            </w:r>
          </w:hyperlink>
        </w:p>
        <w:p w14:paraId="7108DC0F" w14:textId="3E43F0C8" w:rsidR="00B168A2" w:rsidRDefault="002F1356">
          <w:pPr>
            <w:pStyle w:val="TOC1"/>
            <w:tabs>
              <w:tab w:val="right" w:leader="dot" w:pos="8296"/>
            </w:tabs>
            <w:rPr>
              <w:b w:val="0"/>
              <w:bCs w:val="0"/>
              <w:caps w:val="0"/>
              <w:noProof/>
              <w:sz w:val="21"/>
              <w:szCs w:val="24"/>
            </w:rPr>
          </w:pPr>
          <w:hyperlink w:anchor="_Toc68223733" w:history="1">
            <w:r w:rsidR="00B168A2" w:rsidRPr="004A50D7">
              <w:rPr>
                <w:rStyle w:val="af2"/>
                <w:noProof/>
                <w:lang w:bidi="zh-CN"/>
                <w14:scene3d>
                  <w14:camera w14:prst="orthographicFront"/>
                  <w14:lightRig w14:rig="threePt" w14:dir="t">
                    <w14:rot w14:lat="0" w14:lon="0" w14:rev="0"/>
                  </w14:lightRig>
                </w14:scene3d>
              </w:rPr>
              <w:t>第三章</w:t>
            </w:r>
            <w:r w:rsidR="00B168A2" w:rsidRPr="004A50D7">
              <w:rPr>
                <w:rStyle w:val="af2"/>
                <w:noProof/>
              </w:rPr>
              <w:t xml:space="preserve"> </w:t>
            </w:r>
            <w:r w:rsidR="00B168A2" w:rsidRPr="004A50D7">
              <w:rPr>
                <w:rStyle w:val="af2"/>
                <w:noProof/>
              </w:rPr>
              <w:t>基于云边端协同的视频分析系统的设计与实现</w:t>
            </w:r>
            <w:r w:rsidR="00B168A2">
              <w:rPr>
                <w:noProof/>
                <w:webHidden/>
              </w:rPr>
              <w:tab/>
            </w:r>
            <w:r w:rsidR="00B168A2">
              <w:rPr>
                <w:noProof/>
                <w:webHidden/>
              </w:rPr>
              <w:fldChar w:fldCharType="begin"/>
            </w:r>
            <w:r w:rsidR="00B168A2">
              <w:rPr>
                <w:noProof/>
                <w:webHidden/>
              </w:rPr>
              <w:instrText xml:space="preserve"> PAGEREF _Toc68223733 \h </w:instrText>
            </w:r>
            <w:r w:rsidR="00B168A2">
              <w:rPr>
                <w:noProof/>
                <w:webHidden/>
              </w:rPr>
            </w:r>
            <w:r w:rsidR="00B168A2">
              <w:rPr>
                <w:noProof/>
                <w:webHidden/>
              </w:rPr>
              <w:fldChar w:fldCharType="separate"/>
            </w:r>
            <w:r w:rsidR="00B168A2">
              <w:rPr>
                <w:noProof/>
                <w:webHidden/>
              </w:rPr>
              <w:t>24</w:t>
            </w:r>
            <w:r w:rsidR="00B168A2">
              <w:rPr>
                <w:noProof/>
                <w:webHidden/>
              </w:rPr>
              <w:fldChar w:fldCharType="end"/>
            </w:r>
          </w:hyperlink>
        </w:p>
        <w:p w14:paraId="7BEF195E" w14:textId="49084D82" w:rsidR="00B168A2" w:rsidRDefault="002F1356">
          <w:pPr>
            <w:pStyle w:val="TOC2"/>
            <w:tabs>
              <w:tab w:val="right" w:leader="dot" w:pos="8296"/>
            </w:tabs>
            <w:rPr>
              <w:smallCaps w:val="0"/>
              <w:noProof/>
              <w:sz w:val="21"/>
              <w:szCs w:val="24"/>
            </w:rPr>
          </w:pPr>
          <w:hyperlink w:anchor="_Toc68223734" w:history="1">
            <w:r w:rsidR="00B168A2" w:rsidRPr="004A50D7">
              <w:rPr>
                <w:rStyle w:val="af2"/>
                <w:noProof/>
              </w:rPr>
              <w:t xml:space="preserve">3.1 </w:t>
            </w:r>
            <w:r w:rsidR="00B168A2" w:rsidRPr="004A50D7">
              <w:rPr>
                <w:rStyle w:val="af2"/>
                <w:noProof/>
              </w:rPr>
              <w:t>视频分析系统的应用场景及需求分析</w:t>
            </w:r>
            <w:r w:rsidR="00B168A2">
              <w:rPr>
                <w:noProof/>
                <w:webHidden/>
              </w:rPr>
              <w:tab/>
            </w:r>
            <w:r w:rsidR="00B168A2">
              <w:rPr>
                <w:noProof/>
                <w:webHidden/>
              </w:rPr>
              <w:fldChar w:fldCharType="begin"/>
            </w:r>
            <w:r w:rsidR="00B168A2">
              <w:rPr>
                <w:noProof/>
                <w:webHidden/>
              </w:rPr>
              <w:instrText xml:space="preserve"> PAGEREF _Toc68223734 \h </w:instrText>
            </w:r>
            <w:r w:rsidR="00B168A2">
              <w:rPr>
                <w:noProof/>
                <w:webHidden/>
              </w:rPr>
            </w:r>
            <w:r w:rsidR="00B168A2">
              <w:rPr>
                <w:noProof/>
                <w:webHidden/>
              </w:rPr>
              <w:fldChar w:fldCharType="separate"/>
            </w:r>
            <w:r w:rsidR="00B168A2">
              <w:rPr>
                <w:noProof/>
                <w:webHidden/>
              </w:rPr>
              <w:t>24</w:t>
            </w:r>
            <w:r w:rsidR="00B168A2">
              <w:rPr>
                <w:noProof/>
                <w:webHidden/>
              </w:rPr>
              <w:fldChar w:fldCharType="end"/>
            </w:r>
          </w:hyperlink>
        </w:p>
        <w:p w14:paraId="1EAD16F9" w14:textId="1C22E291" w:rsidR="00B168A2" w:rsidRDefault="002F1356">
          <w:pPr>
            <w:pStyle w:val="TOC2"/>
            <w:tabs>
              <w:tab w:val="right" w:leader="dot" w:pos="8296"/>
            </w:tabs>
            <w:rPr>
              <w:smallCaps w:val="0"/>
              <w:noProof/>
              <w:sz w:val="21"/>
              <w:szCs w:val="24"/>
            </w:rPr>
          </w:pPr>
          <w:hyperlink w:anchor="_Toc68223735" w:history="1">
            <w:r w:rsidR="00B168A2" w:rsidRPr="004A50D7">
              <w:rPr>
                <w:rStyle w:val="af2"/>
                <w:noProof/>
              </w:rPr>
              <w:t xml:space="preserve">3.2 </w:t>
            </w:r>
            <w:r w:rsidR="00B168A2" w:rsidRPr="004A50D7">
              <w:rPr>
                <w:rStyle w:val="af2"/>
                <w:noProof/>
              </w:rPr>
              <w:t>基于边缘计算的分布式视频处理模型</w:t>
            </w:r>
            <w:r w:rsidR="00B168A2">
              <w:rPr>
                <w:noProof/>
                <w:webHidden/>
              </w:rPr>
              <w:tab/>
            </w:r>
            <w:r w:rsidR="00B168A2">
              <w:rPr>
                <w:noProof/>
                <w:webHidden/>
              </w:rPr>
              <w:fldChar w:fldCharType="begin"/>
            </w:r>
            <w:r w:rsidR="00B168A2">
              <w:rPr>
                <w:noProof/>
                <w:webHidden/>
              </w:rPr>
              <w:instrText xml:space="preserve"> PAGEREF _Toc68223735 \h </w:instrText>
            </w:r>
            <w:r w:rsidR="00B168A2">
              <w:rPr>
                <w:noProof/>
                <w:webHidden/>
              </w:rPr>
            </w:r>
            <w:r w:rsidR="00B168A2">
              <w:rPr>
                <w:noProof/>
                <w:webHidden/>
              </w:rPr>
              <w:fldChar w:fldCharType="separate"/>
            </w:r>
            <w:r w:rsidR="00B168A2">
              <w:rPr>
                <w:noProof/>
                <w:webHidden/>
              </w:rPr>
              <w:t>25</w:t>
            </w:r>
            <w:r w:rsidR="00B168A2">
              <w:rPr>
                <w:noProof/>
                <w:webHidden/>
              </w:rPr>
              <w:fldChar w:fldCharType="end"/>
            </w:r>
          </w:hyperlink>
        </w:p>
        <w:p w14:paraId="7157109E" w14:textId="387A0EF7" w:rsidR="00B168A2" w:rsidRDefault="002F1356">
          <w:pPr>
            <w:pStyle w:val="TOC2"/>
            <w:tabs>
              <w:tab w:val="right" w:leader="dot" w:pos="8296"/>
            </w:tabs>
            <w:rPr>
              <w:smallCaps w:val="0"/>
              <w:noProof/>
              <w:sz w:val="21"/>
              <w:szCs w:val="24"/>
            </w:rPr>
          </w:pPr>
          <w:hyperlink w:anchor="_Toc68223736" w:history="1">
            <w:r w:rsidR="00B168A2" w:rsidRPr="004A50D7">
              <w:rPr>
                <w:rStyle w:val="af2"/>
                <w:noProof/>
              </w:rPr>
              <w:t xml:space="preserve">3.3 </w:t>
            </w:r>
            <w:r w:rsidR="00B168A2" w:rsidRPr="004A50D7">
              <w:rPr>
                <w:rStyle w:val="af2"/>
                <w:noProof/>
              </w:rPr>
              <w:t>视频采集模块的实现</w:t>
            </w:r>
            <w:r w:rsidR="00B168A2">
              <w:rPr>
                <w:noProof/>
                <w:webHidden/>
              </w:rPr>
              <w:tab/>
            </w:r>
            <w:r w:rsidR="00B168A2">
              <w:rPr>
                <w:noProof/>
                <w:webHidden/>
              </w:rPr>
              <w:fldChar w:fldCharType="begin"/>
            </w:r>
            <w:r w:rsidR="00B168A2">
              <w:rPr>
                <w:noProof/>
                <w:webHidden/>
              </w:rPr>
              <w:instrText xml:space="preserve"> PAGEREF _Toc68223736 \h </w:instrText>
            </w:r>
            <w:r w:rsidR="00B168A2">
              <w:rPr>
                <w:noProof/>
                <w:webHidden/>
              </w:rPr>
            </w:r>
            <w:r w:rsidR="00B168A2">
              <w:rPr>
                <w:noProof/>
                <w:webHidden/>
              </w:rPr>
              <w:fldChar w:fldCharType="separate"/>
            </w:r>
            <w:r w:rsidR="00B168A2">
              <w:rPr>
                <w:noProof/>
                <w:webHidden/>
              </w:rPr>
              <w:t>27</w:t>
            </w:r>
            <w:r w:rsidR="00B168A2">
              <w:rPr>
                <w:noProof/>
                <w:webHidden/>
              </w:rPr>
              <w:fldChar w:fldCharType="end"/>
            </w:r>
          </w:hyperlink>
        </w:p>
        <w:p w14:paraId="34256626" w14:textId="4671BAC4" w:rsidR="00B168A2" w:rsidRDefault="002F1356">
          <w:pPr>
            <w:pStyle w:val="TOC3"/>
            <w:tabs>
              <w:tab w:val="right" w:leader="dot" w:pos="8296"/>
            </w:tabs>
            <w:rPr>
              <w:i w:val="0"/>
              <w:iCs w:val="0"/>
              <w:noProof/>
              <w:sz w:val="21"/>
              <w:szCs w:val="24"/>
            </w:rPr>
          </w:pPr>
          <w:hyperlink w:anchor="_Toc68223737" w:history="1">
            <w:r w:rsidR="00B168A2" w:rsidRPr="004A50D7">
              <w:rPr>
                <w:rStyle w:val="af2"/>
                <w:noProof/>
              </w:rPr>
              <w:t xml:space="preserve">3.3.1 </w:t>
            </w:r>
            <w:r w:rsidR="00B168A2" w:rsidRPr="004A50D7">
              <w:rPr>
                <w:rStyle w:val="af2"/>
                <w:noProof/>
              </w:rPr>
              <w:t>监控摄像终端设备的动态管理</w:t>
            </w:r>
            <w:r w:rsidR="00B168A2">
              <w:rPr>
                <w:noProof/>
                <w:webHidden/>
              </w:rPr>
              <w:tab/>
            </w:r>
            <w:r w:rsidR="00B168A2">
              <w:rPr>
                <w:noProof/>
                <w:webHidden/>
              </w:rPr>
              <w:fldChar w:fldCharType="begin"/>
            </w:r>
            <w:r w:rsidR="00B168A2">
              <w:rPr>
                <w:noProof/>
                <w:webHidden/>
              </w:rPr>
              <w:instrText xml:space="preserve"> PAGEREF _Toc68223737 \h </w:instrText>
            </w:r>
            <w:r w:rsidR="00B168A2">
              <w:rPr>
                <w:noProof/>
                <w:webHidden/>
              </w:rPr>
            </w:r>
            <w:r w:rsidR="00B168A2">
              <w:rPr>
                <w:noProof/>
                <w:webHidden/>
              </w:rPr>
              <w:fldChar w:fldCharType="separate"/>
            </w:r>
            <w:r w:rsidR="00B168A2">
              <w:rPr>
                <w:noProof/>
                <w:webHidden/>
              </w:rPr>
              <w:t>27</w:t>
            </w:r>
            <w:r w:rsidR="00B168A2">
              <w:rPr>
                <w:noProof/>
                <w:webHidden/>
              </w:rPr>
              <w:fldChar w:fldCharType="end"/>
            </w:r>
          </w:hyperlink>
        </w:p>
        <w:p w14:paraId="19CC9740" w14:textId="0E809061" w:rsidR="00B168A2" w:rsidRDefault="002F1356">
          <w:pPr>
            <w:pStyle w:val="TOC3"/>
            <w:tabs>
              <w:tab w:val="right" w:leader="dot" w:pos="8296"/>
            </w:tabs>
            <w:rPr>
              <w:i w:val="0"/>
              <w:iCs w:val="0"/>
              <w:noProof/>
              <w:sz w:val="21"/>
              <w:szCs w:val="24"/>
            </w:rPr>
          </w:pPr>
          <w:hyperlink w:anchor="_Toc68223738" w:history="1">
            <w:r w:rsidR="00B168A2" w:rsidRPr="004A50D7">
              <w:rPr>
                <w:rStyle w:val="af2"/>
                <w:noProof/>
              </w:rPr>
              <w:t xml:space="preserve">3.3.2 </w:t>
            </w:r>
            <w:r w:rsidR="00B168A2" w:rsidRPr="004A50D7">
              <w:rPr>
                <w:rStyle w:val="af2"/>
                <w:noProof/>
              </w:rPr>
              <w:t>采集端的预处理</w:t>
            </w:r>
            <w:r w:rsidR="00B168A2">
              <w:rPr>
                <w:noProof/>
                <w:webHidden/>
              </w:rPr>
              <w:tab/>
            </w:r>
            <w:r w:rsidR="00B168A2">
              <w:rPr>
                <w:noProof/>
                <w:webHidden/>
              </w:rPr>
              <w:fldChar w:fldCharType="begin"/>
            </w:r>
            <w:r w:rsidR="00B168A2">
              <w:rPr>
                <w:noProof/>
                <w:webHidden/>
              </w:rPr>
              <w:instrText xml:space="preserve"> PAGEREF _Toc68223738 \h </w:instrText>
            </w:r>
            <w:r w:rsidR="00B168A2">
              <w:rPr>
                <w:noProof/>
                <w:webHidden/>
              </w:rPr>
            </w:r>
            <w:r w:rsidR="00B168A2">
              <w:rPr>
                <w:noProof/>
                <w:webHidden/>
              </w:rPr>
              <w:fldChar w:fldCharType="separate"/>
            </w:r>
            <w:r w:rsidR="00B168A2">
              <w:rPr>
                <w:noProof/>
                <w:webHidden/>
              </w:rPr>
              <w:t>29</w:t>
            </w:r>
            <w:r w:rsidR="00B168A2">
              <w:rPr>
                <w:noProof/>
                <w:webHidden/>
              </w:rPr>
              <w:fldChar w:fldCharType="end"/>
            </w:r>
          </w:hyperlink>
        </w:p>
        <w:p w14:paraId="58D324C0" w14:textId="2B1916B3" w:rsidR="00B168A2" w:rsidRDefault="002F1356">
          <w:pPr>
            <w:pStyle w:val="TOC2"/>
            <w:tabs>
              <w:tab w:val="right" w:leader="dot" w:pos="8296"/>
            </w:tabs>
            <w:rPr>
              <w:smallCaps w:val="0"/>
              <w:noProof/>
              <w:sz w:val="21"/>
              <w:szCs w:val="24"/>
            </w:rPr>
          </w:pPr>
          <w:hyperlink w:anchor="_Toc68223739" w:history="1">
            <w:r w:rsidR="00B168A2" w:rsidRPr="004A50D7">
              <w:rPr>
                <w:rStyle w:val="af2"/>
                <w:noProof/>
              </w:rPr>
              <w:t xml:space="preserve">3.4 </w:t>
            </w:r>
            <w:r w:rsidR="00B168A2" w:rsidRPr="004A50D7">
              <w:rPr>
                <w:rStyle w:val="af2"/>
                <w:noProof/>
              </w:rPr>
              <w:t>边缘侧视频处理模块的实现</w:t>
            </w:r>
            <w:r w:rsidR="00B168A2">
              <w:rPr>
                <w:noProof/>
                <w:webHidden/>
              </w:rPr>
              <w:tab/>
            </w:r>
            <w:r w:rsidR="00B168A2">
              <w:rPr>
                <w:noProof/>
                <w:webHidden/>
              </w:rPr>
              <w:fldChar w:fldCharType="begin"/>
            </w:r>
            <w:r w:rsidR="00B168A2">
              <w:rPr>
                <w:noProof/>
                <w:webHidden/>
              </w:rPr>
              <w:instrText xml:space="preserve"> PAGEREF _Toc68223739 \h </w:instrText>
            </w:r>
            <w:r w:rsidR="00B168A2">
              <w:rPr>
                <w:noProof/>
                <w:webHidden/>
              </w:rPr>
            </w:r>
            <w:r w:rsidR="00B168A2">
              <w:rPr>
                <w:noProof/>
                <w:webHidden/>
              </w:rPr>
              <w:fldChar w:fldCharType="separate"/>
            </w:r>
            <w:r w:rsidR="00B168A2">
              <w:rPr>
                <w:noProof/>
                <w:webHidden/>
              </w:rPr>
              <w:t>30</w:t>
            </w:r>
            <w:r w:rsidR="00B168A2">
              <w:rPr>
                <w:noProof/>
                <w:webHidden/>
              </w:rPr>
              <w:fldChar w:fldCharType="end"/>
            </w:r>
          </w:hyperlink>
        </w:p>
        <w:p w14:paraId="3735C3ED" w14:textId="140EDF88" w:rsidR="00B168A2" w:rsidRDefault="002F1356">
          <w:pPr>
            <w:pStyle w:val="TOC3"/>
            <w:tabs>
              <w:tab w:val="right" w:leader="dot" w:pos="8296"/>
            </w:tabs>
            <w:rPr>
              <w:i w:val="0"/>
              <w:iCs w:val="0"/>
              <w:noProof/>
              <w:sz w:val="21"/>
              <w:szCs w:val="24"/>
            </w:rPr>
          </w:pPr>
          <w:hyperlink w:anchor="_Toc68223740" w:history="1">
            <w:r w:rsidR="00B168A2" w:rsidRPr="004A50D7">
              <w:rPr>
                <w:rStyle w:val="af2"/>
                <w:noProof/>
              </w:rPr>
              <w:t xml:space="preserve">3.4.1 </w:t>
            </w:r>
            <w:r w:rsidR="00B168A2" w:rsidRPr="004A50D7">
              <w:rPr>
                <w:rStyle w:val="af2"/>
                <w:noProof/>
              </w:rPr>
              <w:t>视频帧数据的生产</w:t>
            </w:r>
            <w:r w:rsidR="00B168A2">
              <w:rPr>
                <w:noProof/>
                <w:webHidden/>
              </w:rPr>
              <w:tab/>
            </w:r>
            <w:r w:rsidR="00B168A2">
              <w:rPr>
                <w:noProof/>
                <w:webHidden/>
              </w:rPr>
              <w:fldChar w:fldCharType="begin"/>
            </w:r>
            <w:r w:rsidR="00B168A2">
              <w:rPr>
                <w:noProof/>
                <w:webHidden/>
              </w:rPr>
              <w:instrText xml:space="preserve"> PAGEREF _Toc68223740 \h </w:instrText>
            </w:r>
            <w:r w:rsidR="00B168A2">
              <w:rPr>
                <w:noProof/>
                <w:webHidden/>
              </w:rPr>
            </w:r>
            <w:r w:rsidR="00B168A2">
              <w:rPr>
                <w:noProof/>
                <w:webHidden/>
              </w:rPr>
              <w:fldChar w:fldCharType="separate"/>
            </w:r>
            <w:r w:rsidR="00B168A2">
              <w:rPr>
                <w:noProof/>
                <w:webHidden/>
              </w:rPr>
              <w:t>31</w:t>
            </w:r>
            <w:r w:rsidR="00B168A2">
              <w:rPr>
                <w:noProof/>
                <w:webHidden/>
              </w:rPr>
              <w:fldChar w:fldCharType="end"/>
            </w:r>
          </w:hyperlink>
        </w:p>
        <w:p w14:paraId="24AA1D56" w14:textId="1FF63BE1" w:rsidR="00B168A2" w:rsidRDefault="002F1356">
          <w:pPr>
            <w:pStyle w:val="TOC3"/>
            <w:tabs>
              <w:tab w:val="right" w:leader="dot" w:pos="8296"/>
            </w:tabs>
            <w:rPr>
              <w:i w:val="0"/>
              <w:iCs w:val="0"/>
              <w:noProof/>
              <w:sz w:val="21"/>
              <w:szCs w:val="24"/>
            </w:rPr>
          </w:pPr>
          <w:hyperlink w:anchor="_Toc68223741" w:history="1">
            <w:r w:rsidR="00B168A2" w:rsidRPr="004A50D7">
              <w:rPr>
                <w:rStyle w:val="af2"/>
                <w:noProof/>
              </w:rPr>
              <w:t xml:space="preserve">3.4.2 </w:t>
            </w:r>
            <w:r w:rsidR="00B168A2" w:rsidRPr="004A50D7">
              <w:rPr>
                <w:rStyle w:val="af2"/>
                <w:noProof/>
              </w:rPr>
              <w:t>视频帧的分析处理</w:t>
            </w:r>
            <w:r w:rsidR="00B168A2">
              <w:rPr>
                <w:noProof/>
                <w:webHidden/>
              </w:rPr>
              <w:tab/>
            </w:r>
            <w:r w:rsidR="00B168A2">
              <w:rPr>
                <w:noProof/>
                <w:webHidden/>
              </w:rPr>
              <w:fldChar w:fldCharType="begin"/>
            </w:r>
            <w:r w:rsidR="00B168A2">
              <w:rPr>
                <w:noProof/>
                <w:webHidden/>
              </w:rPr>
              <w:instrText xml:space="preserve"> PAGEREF _Toc68223741 \h </w:instrText>
            </w:r>
            <w:r w:rsidR="00B168A2">
              <w:rPr>
                <w:noProof/>
                <w:webHidden/>
              </w:rPr>
            </w:r>
            <w:r w:rsidR="00B168A2">
              <w:rPr>
                <w:noProof/>
                <w:webHidden/>
              </w:rPr>
              <w:fldChar w:fldCharType="separate"/>
            </w:r>
            <w:r w:rsidR="00B168A2">
              <w:rPr>
                <w:noProof/>
                <w:webHidden/>
              </w:rPr>
              <w:t>32</w:t>
            </w:r>
            <w:r w:rsidR="00B168A2">
              <w:rPr>
                <w:noProof/>
                <w:webHidden/>
              </w:rPr>
              <w:fldChar w:fldCharType="end"/>
            </w:r>
          </w:hyperlink>
        </w:p>
        <w:p w14:paraId="2D343599" w14:textId="6ABD2CE8" w:rsidR="00B168A2" w:rsidRDefault="002F1356">
          <w:pPr>
            <w:pStyle w:val="TOC2"/>
            <w:tabs>
              <w:tab w:val="right" w:leader="dot" w:pos="8296"/>
            </w:tabs>
            <w:rPr>
              <w:smallCaps w:val="0"/>
              <w:noProof/>
              <w:sz w:val="21"/>
              <w:szCs w:val="24"/>
            </w:rPr>
          </w:pPr>
          <w:hyperlink w:anchor="_Toc68223742" w:history="1">
            <w:r w:rsidR="00B168A2" w:rsidRPr="004A50D7">
              <w:rPr>
                <w:rStyle w:val="af2"/>
                <w:noProof/>
              </w:rPr>
              <w:t xml:space="preserve">3.5 </w:t>
            </w:r>
            <w:r w:rsidR="00B168A2" w:rsidRPr="004A50D7">
              <w:rPr>
                <w:rStyle w:val="af2"/>
                <w:noProof/>
              </w:rPr>
              <w:t>云平台模块的人脸识别及目标跟踪</w:t>
            </w:r>
            <w:r w:rsidR="00B168A2">
              <w:rPr>
                <w:noProof/>
                <w:webHidden/>
              </w:rPr>
              <w:tab/>
            </w:r>
            <w:r w:rsidR="00B168A2">
              <w:rPr>
                <w:noProof/>
                <w:webHidden/>
              </w:rPr>
              <w:fldChar w:fldCharType="begin"/>
            </w:r>
            <w:r w:rsidR="00B168A2">
              <w:rPr>
                <w:noProof/>
                <w:webHidden/>
              </w:rPr>
              <w:instrText xml:space="preserve"> PAGEREF _Toc68223742 \h </w:instrText>
            </w:r>
            <w:r w:rsidR="00B168A2">
              <w:rPr>
                <w:noProof/>
                <w:webHidden/>
              </w:rPr>
            </w:r>
            <w:r w:rsidR="00B168A2">
              <w:rPr>
                <w:noProof/>
                <w:webHidden/>
              </w:rPr>
              <w:fldChar w:fldCharType="separate"/>
            </w:r>
            <w:r w:rsidR="00B168A2">
              <w:rPr>
                <w:noProof/>
                <w:webHidden/>
              </w:rPr>
              <w:t>38</w:t>
            </w:r>
            <w:r w:rsidR="00B168A2">
              <w:rPr>
                <w:noProof/>
                <w:webHidden/>
              </w:rPr>
              <w:fldChar w:fldCharType="end"/>
            </w:r>
          </w:hyperlink>
        </w:p>
        <w:p w14:paraId="46F901C1" w14:textId="45186425" w:rsidR="00B168A2" w:rsidRDefault="002F1356">
          <w:pPr>
            <w:pStyle w:val="TOC2"/>
            <w:tabs>
              <w:tab w:val="right" w:leader="dot" w:pos="8296"/>
            </w:tabs>
            <w:rPr>
              <w:smallCaps w:val="0"/>
              <w:noProof/>
              <w:sz w:val="21"/>
              <w:szCs w:val="24"/>
            </w:rPr>
          </w:pPr>
          <w:hyperlink w:anchor="_Toc68223743" w:history="1">
            <w:r w:rsidR="00B168A2" w:rsidRPr="004A50D7">
              <w:rPr>
                <w:rStyle w:val="af2"/>
                <w:noProof/>
              </w:rPr>
              <w:t xml:space="preserve">3.6 </w:t>
            </w:r>
            <w:r w:rsidR="00B168A2" w:rsidRPr="004A50D7">
              <w:rPr>
                <w:rStyle w:val="af2"/>
                <w:noProof/>
              </w:rPr>
              <w:t>本章小节</w:t>
            </w:r>
            <w:r w:rsidR="00B168A2">
              <w:rPr>
                <w:noProof/>
                <w:webHidden/>
              </w:rPr>
              <w:tab/>
            </w:r>
            <w:r w:rsidR="00B168A2">
              <w:rPr>
                <w:noProof/>
                <w:webHidden/>
              </w:rPr>
              <w:fldChar w:fldCharType="begin"/>
            </w:r>
            <w:r w:rsidR="00B168A2">
              <w:rPr>
                <w:noProof/>
                <w:webHidden/>
              </w:rPr>
              <w:instrText xml:space="preserve"> PAGEREF _Toc68223743 \h </w:instrText>
            </w:r>
            <w:r w:rsidR="00B168A2">
              <w:rPr>
                <w:noProof/>
                <w:webHidden/>
              </w:rPr>
            </w:r>
            <w:r w:rsidR="00B168A2">
              <w:rPr>
                <w:noProof/>
                <w:webHidden/>
              </w:rPr>
              <w:fldChar w:fldCharType="separate"/>
            </w:r>
            <w:r w:rsidR="00B168A2">
              <w:rPr>
                <w:noProof/>
                <w:webHidden/>
              </w:rPr>
              <w:t>40</w:t>
            </w:r>
            <w:r w:rsidR="00B168A2">
              <w:rPr>
                <w:noProof/>
                <w:webHidden/>
              </w:rPr>
              <w:fldChar w:fldCharType="end"/>
            </w:r>
          </w:hyperlink>
        </w:p>
        <w:p w14:paraId="59C5146A" w14:textId="0AF0BC14" w:rsidR="00B168A2" w:rsidRDefault="002F1356">
          <w:pPr>
            <w:pStyle w:val="TOC1"/>
            <w:tabs>
              <w:tab w:val="right" w:leader="dot" w:pos="8296"/>
            </w:tabs>
            <w:rPr>
              <w:b w:val="0"/>
              <w:bCs w:val="0"/>
              <w:caps w:val="0"/>
              <w:noProof/>
              <w:sz w:val="21"/>
              <w:szCs w:val="24"/>
            </w:rPr>
          </w:pPr>
          <w:hyperlink w:anchor="_Toc68223744" w:history="1">
            <w:r w:rsidR="00B168A2" w:rsidRPr="004A50D7">
              <w:rPr>
                <w:rStyle w:val="af2"/>
                <w:noProof/>
                <w:lang w:bidi="zh-CN"/>
                <w14:scene3d>
                  <w14:camera w14:prst="orthographicFront"/>
                  <w14:lightRig w14:rig="threePt" w14:dir="t">
                    <w14:rot w14:lat="0" w14:lon="0" w14:rev="0"/>
                  </w14:lightRig>
                </w14:scene3d>
              </w:rPr>
              <w:t>第四章</w:t>
            </w:r>
            <w:r w:rsidR="00B168A2" w:rsidRPr="004A50D7">
              <w:rPr>
                <w:rStyle w:val="af2"/>
                <w:noProof/>
              </w:rPr>
              <w:t xml:space="preserve"> </w:t>
            </w:r>
            <w:r w:rsidR="00B168A2" w:rsidRPr="004A50D7">
              <w:rPr>
                <w:rStyle w:val="af2"/>
                <w:noProof/>
              </w:rPr>
              <w:t>视频分析及调度优化</w:t>
            </w:r>
            <w:r w:rsidR="00B168A2">
              <w:rPr>
                <w:noProof/>
                <w:webHidden/>
              </w:rPr>
              <w:tab/>
            </w:r>
            <w:r w:rsidR="00B168A2">
              <w:rPr>
                <w:noProof/>
                <w:webHidden/>
              </w:rPr>
              <w:fldChar w:fldCharType="begin"/>
            </w:r>
            <w:r w:rsidR="00B168A2">
              <w:rPr>
                <w:noProof/>
                <w:webHidden/>
              </w:rPr>
              <w:instrText xml:space="preserve"> PAGEREF _Toc68223744 \h </w:instrText>
            </w:r>
            <w:r w:rsidR="00B168A2">
              <w:rPr>
                <w:noProof/>
                <w:webHidden/>
              </w:rPr>
            </w:r>
            <w:r w:rsidR="00B168A2">
              <w:rPr>
                <w:noProof/>
                <w:webHidden/>
              </w:rPr>
              <w:fldChar w:fldCharType="separate"/>
            </w:r>
            <w:r w:rsidR="00B168A2">
              <w:rPr>
                <w:noProof/>
                <w:webHidden/>
              </w:rPr>
              <w:t>42</w:t>
            </w:r>
            <w:r w:rsidR="00B168A2">
              <w:rPr>
                <w:noProof/>
                <w:webHidden/>
              </w:rPr>
              <w:fldChar w:fldCharType="end"/>
            </w:r>
          </w:hyperlink>
        </w:p>
        <w:p w14:paraId="78AD1566" w14:textId="5E22AE18" w:rsidR="00B168A2" w:rsidRDefault="002F1356">
          <w:pPr>
            <w:pStyle w:val="TOC2"/>
            <w:tabs>
              <w:tab w:val="right" w:leader="dot" w:pos="8296"/>
            </w:tabs>
            <w:rPr>
              <w:smallCaps w:val="0"/>
              <w:noProof/>
              <w:sz w:val="21"/>
              <w:szCs w:val="24"/>
            </w:rPr>
          </w:pPr>
          <w:hyperlink w:anchor="_Toc68223745" w:history="1">
            <w:r w:rsidR="00B168A2" w:rsidRPr="004A50D7">
              <w:rPr>
                <w:rStyle w:val="af2"/>
                <w:noProof/>
              </w:rPr>
              <w:t xml:space="preserve">4.1 </w:t>
            </w:r>
            <w:r w:rsidR="00B168A2" w:rsidRPr="004A50D7">
              <w:rPr>
                <w:rStyle w:val="af2"/>
                <w:noProof/>
              </w:rPr>
              <w:t>视频分析系统的优化</w:t>
            </w:r>
            <w:r w:rsidR="00B168A2">
              <w:rPr>
                <w:noProof/>
                <w:webHidden/>
              </w:rPr>
              <w:tab/>
            </w:r>
            <w:r w:rsidR="00B168A2">
              <w:rPr>
                <w:noProof/>
                <w:webHidden/>
              </w:rPr>
              <w:fldChar w:fldCharType="begin"/>
            </w:r>
            <w:r w:rsidR="00B168A2">
              <w:rPr>
                <w:noProof/>
                <w:webHidden/>
              </w:rPr>
              <w:instrText xml:space="preserve"> PAGEREF _Toc68223745 \h </w:instrText>
            </w:r>
            <w:r w:rsidR="00B168A2">
              <w:rPr>
                <w:noProof/>
                <w:webHidden/>
              </w:rPr>
            </w:r>
            <w:r w:rsidR="00B168A2">
              <w:rPr>
                <w:noProof/>
                <w:webHidden/>
              </w:rPr>
              <w:fldChar w:fldCharType="separate"/>
            </w:r>
            <w:r w:rsidR="00B168A2">
              <w:rPr>
                <w:noProof/>
                <w:webHidden/>
              </w:rPr>
              <w:t>42</w:t>
            </w:r>
            <w:r w:rsidR="00B168A2">
              <w:rPr>
                <w:noProof/>
                <w:webHidden/>
              </w:rPr>
              <w:fldChar w:fldCharType="end"/>
            </w:r>
          </w:hyperlink>
        </w:p>
        <w:p w14:paraId="231AE3AA" w14:textId="1E12CA64" w:rsidR="00B168A2" w:rsidRDefault="002F1356">
          <w:pPr>
            <w:pStyle w:val="TOC3"/>
            <w:tabs>
              <w:tab w:val="right" w:leader="dot" w:pos="8296"/>
            </w:tabs>
            <w:rPr>
              <w:i w:val="0"/>
              <w:iCs w:val="0"/>
              <w:noProof/>
              <w:sz w:val="21"/>
              <w:szCs w:val="24"/>
            </w:rPr>
          </w:pPr>
          <w:hyperlink w:anchor="_Toc68223746" w:history="1">
            <w:r w:rsidR="00B168A2" w:rsidRPr="004A50D7">
              <w:rPr>
                <w:rStyle w:val="af2"/>
                <w:noProof/>
              </w:rPr>
              <w:t xml:space="preserve">4.1.1 </w:t>
            </w:r>
            <w:r w:rsidR="00B168A2" w:rsidRPr="004A50D7">
              <w:rPr>
                <w:rStyle w:val="af2"/>
                <w:noProof/>
              </w:rPr>
              <w:t>视频帧过滤算法</w:t>
            </w:r>
            <w:r w:rsidR="00B168A2">
              <w:rPr>
                <w:noProof/>
                <w:webHidden/>
              </w:rPr>
              <w:tab/>
            </w:r>
            <w:r w:rsidR="00B168A2">
              <w:rPr>
                <w:noProof/>
                <w:webHidden/>
              </w:rPr>
              <w:fldChar w:fldCharType="begin"/>
            </w:r>
            <w:r w:rsidR="00B168A2">
              <w:rPr>
                <w:noProof/>
                <w:webHidden/>
              </w:rPr>
              <w:instrText xml:space="preserve"> PAGEREF _Toc68223746 \h </w:instrText>
            </w:r>
            <w:r w:rsidR="00B168A2">
              <w:rPr>
                <w:noProof/>
                <w:webHidden/>
              </w:rPr>
            </w:r>
            <w:r w:rsidR="00B168A2">
              <w:rPr>
                <w:noProof/>
                <w:webHidden/>
              </w:rPr>
              <w:fldChar w:fldCharType="separate"/>
            </w:r>
            <w:r w:rsidR="00B168A2">
              <w:rPr>
                <w:noProof/>
                <w:webHidden/>
              </w:rPr>
              <w:t>42</w:t>
            </w:r>
            <w:r w:rsidR="00B168A2">
              <w:rPr>
                <w:noProof/>
                <w:webHidden/>
              </w:rPr>
              <w:fldChar w:fldCharType="end"/>
            </w:r>
          </w:hyperlink>
        </w:p>
        <w:p w14:paraId="599CC31A" w14:textId="489418A9" w:rsidR="00B168A2" w:rsidRDefault="002F1356">
          <w:pPr>
            <w:pStyle w:val="TOC3"/>
            <w:tabs>
              <w:tab w:val="right" w:leader="dot" w:pos="8296"/>
            </w:tabs>
            <w:rPr>
              <w:i w:val="0"/>
              <w:iCs w:val="0"/>
              <w:noProof/>
              <w:sz w:val="21"/>
              <w:szCs w:val="24"/>
            </w:rPr>
          </w:pPr>
          <w:hyperlink w:anchor="_Toc68223747" w:history="1">
            <w:r w:rsidR="00B168A2" w:rsidRPr="004A50D7">
              <w:rPr>
                <w:rStyle w:val="af2"/>
                <w:noProof/>
              </w:rPr>
              <w:t xml:space="preserve">4.1.2 </w:t>
            </w:r>
            <w:r w:rsidR="00B168A2" w:rsidRPr="004A50D7">
              <w:rPr>
                <w:rStyle w:val="af2"/>
                <w:noProof/>
              </w:rPr>
              <w:t>基于感知哈希和直方图图像相似度的视频关键帧提取算法</w:t>
            </w:r>
            <w:r w:rsidR="00B168A2">
              <w:rPr>
                <w:noProof/>
                <w:webHidden/>
              </w:rPr>
              <w:tab/>
            </w:r>
            <w:r w:rsidR="00B168A2">
              <w:rPr>
                <w:noProof/>
                <w:webHidden/>
              </w:rPr>
              <w:fldChar w:fldCharType="begin"/>
            </w:r>
            <w:r w:rsidR="00B168A2">
              <w:rPr>
                <w:noProof/>
                <w:webHidden/>
              </w:rPr>
              <w:instrText xml:space="preserve"> PAGEREF _Toc68223747 \h </w:instrText>
            </w:r>
            <w:r w:rsidR="00B168A2">
              <w:rPr>
                <w:noProof/>
                <w:webHidden/>
              </w:rPr>
            </w:r>
            <w:r w:rsidR="00B168A2">
              <w:rPr>
                <w:noProof/>
                <w:webHidden/>
              </w:rPr>
              <w:fldChar w:fldCharType="separate"/>
            </w:r>
            <w:r w:rsidR="00B168A2">
              <w:rPr>
                <w:noProof/>
                <w:webHidden/>
              </w:rPr>
              <w:t>44</w:t>
            </w:r>
            <w:r w:rsidR="00B168A2">
              <w:rPr>
                <w:noProof/>
                <w:webHidden/>
              </w:rPr>
              <w:fldChar w:fldCharType="end"/>
            </w:r>
          </w:hyperlink>
        </w:p>
        <w:p w14:paraId="6DF5AE2F" w14:textId="2262CEB8" w:rsidR="00B168A2" w:rsidRDefault="002F1356">
          <w:pPr>
            <w:pStyle w:val="TOC2"/>
            <w:tabs>
              <w:tab w:val="right" w:leader="dot" w:pos="8296"/>
            </w:tabs>
            <w:rPr>
              <w:smallCaps w:val="0"/>
              <w:noProof/>
              <w:sz w:val="21"/>
              <w:szCs w:val="24"/>
            </w:rPr>
          </w:pPr>
          <w:hyperlink w:anchor="_Toc68223748" w:history="1">
            <w:r w:rsidR="00B168A2" w:rsidRPr="004A50D7">
              <w:rPr>
                <w:rStyle w:val="af2"/>
                <w:noProof/>
              </w:rPr>
              <w:t xml:space="preserve">4.2 </w:t>
            </w:r>
            <w:r w:rsidR="00B168A2" w:rsidRPr="004A50D7">
              <w:rPr>
                <w:rStyle w:val="af2"/>
                <w:noProof/>
              </w:rPr>
              <w:t>基于</w:t>
            </w:r>
            <w:r w:rsidR="00B168A2" w:rsidRPr="004A50D7">
              <w:rPr>
                <w:rStyle w:val="af2"/>
                <w:noProof/>
              </w:rPr>
              <w:t>nginx</w:t>
            </w:r>
            <w:r w:rsidR="00B168A2" w:rsidRPr="004A50D7">
              <w:rPr>
                <w:rStyle w:val="af2"/>
                <w:noProof/>
              </w:rPr>
              <w:t>的动态负载均衡策略</w:t>
            </w:r>
            <w:r w:rsidR="00B168A2">
              <w:rPr>
                <w:noProof/>
                <w:webHidden/>
              </w:rPr>
              <w:tab/>
            </w:r>
            <w:r w:rsidR="00B168A2">
              <w:rPr>
                <w:noProof/>
                <w:webHidden/>
              </w:rPr>
              <w:fldChar w:fldCharType="begin"/>
            </w:r>
            <w:r w:rsidR="00B168A2">
              <w:rPr>
                <w:noProof/>
                <w:webHidden/>
              </w:rPr>
              <w:instrText xml:space="preserve"> PAGEREF _Toc68223748 \h </w:instrText>
            </w:r>
            <w:r w:rsidR="00B168A2">
              <w:rPr>
                <w:noProof/>
                <w:webHidden/>
              </w:rPr>
            </w:r>
            <w:r w:rsidR="00B168A2">
              <w:rPr>
                <w:noProof/>
                <w:webHidden/>
              </w:rPr>
              <w:fldChar w:fldCharType="separate"/>
            </w:r>
            <w:r w:rsidR="00B168A2">
              <w:rPr>
                <w:noProof/>
                <w:webHidden/>
              </w:rPr>
              <w:t>48</w:t>
            </w:r>
            <w:r w:rsidR="00B168A2">
              <w:rPr>
                <w:noProof/>
                <w:webHidden/>
              </w:rPr>
              <w:fldChar w:fldCharType="end"/>
            </w:r>
          </w:hyperlink>
        </w:p>
        <w:p w14:paraId="052836F1" w14:textId="50D9D952" w:rsidR="00B168A2" w:rsidRDefault="002F1356">
          <w:pPr>
            <w:pStyle w:val="TOC2"/>
            <w:tabs>
              <w:tab w:val="right" w:leader="dot" w:pos="8296"/>
            </w:tabs>
            <w:rPr>
              <w:smallCaps w:val="0"/>
              <w:noProof/>
              <w:sz w:val="21"/>
              <w:szCs w:val="24"/>
            </w:rPr>
          </w:pPr>
          <w:hyperlink w:anchor="_Toc68223749" w:history="1">
            <w:r w:rsidR="00B168A2" w:rsidRPr="004A50D7">
              <w:rPr>
                <w:rStyle w:val="af2"/>
                <w:noProof/>
              </w:rPr>
              <w:t xml:space="preserve">4.3 </w:t>
            </w:r>
            <w:r w:rsidR="00B168A2" w:rsidRPr="004A50D7">
              <w:rPr>
                <w:rStyle w:val="af2"/>
                <w:noProof/>
              </w:rPr>
              <w:t>本章小结</w:t>
            </w:r>
            <w:r w:rsidR="00B168A2">
              <w:rPr>
                <w:noProof/>
                <w:webHidden/>
              </w:rPr>
              <w:tab/>
            </w:r>
            <w:r w:rsidR="00B168A2">
              <w:rPr>
                <w:noProof/>
                <w:webHidden/>
              </w:rPr>
              <w:fldChar w:fldCharType="begin"/>
            </w:r>
            <w:r w:rsidR="00B168A2">
              <w:rPr>
                <w:noProof/>
                <w:webHidden/>
              </w:rPr>
              <w:instrText xml:space="preserve"> PAGEREF _Toc68223749 \h </w:instrText>
            </w:r>
            <w:r w:rsidR="00B168A2">
              <w:rPr>
                <w:noProof/>
                <w:webHidden/>
              </w:rPr>
            </w:r>
            <w:r w:rsidR="00B168A2">
              <w:rPr>
                <w:noProof/>
                <w:webHidden/>
              </w:rPr>
              <w:fldChar w:fldCharType="separate"/>
            </w:r>
            <w:r w:rsidR="00B168A2">
              <w:rPr>
                <w:noProof/>
                <w:webHidden/>
              </w:rPr>
              <w:t>52</w:t>
            </w:r>
            <w:r w:rsidR="00B168A2">
              <w:rPr>
                <w:noProof/>
                <w:webHidden/>
              </w:rPr>
              <w:fldChar w:fldCharType="end"/>
            </w:r>
          </w:hyperlink>
        </w:p>
        <w:p w14:paraId="72D06462" w14:textId="50E5A86F" w:rsidR="00B168A2" w:rsidRDefault="002F1356">
          <w:pPr>
            <w:pStyle w:val="TOC1"/>
            <w:tabs>
              <w:tab w:val="right" w:leader="dot" w:pos="8296"/>
            </w:tabs>
            <w:rPr>
              <w:b w:val="0"/>
              <w:bCs w:val="0"/>
              <w:caps w:val="0"/>
              <w:noProof/>
              <w:sz w:val="21"/>
              <w:szCs w:val="24"/>
            </w:rPr>
          </w:pPr>
          <w:hyperlink w:anchor="_Toc68223750" w:history="1">
            <w:r w:rsidR="00B168A2" w:rsidRPr="004A50D7">
              <w:rPr>
                <w:rStyle w:val="af2"/>
                <w:noProof/>
                <w:lang w:bidi="zh-CN"/>
                <w14:scene3d>
                  <w14:camera w14:prst="orthographicFront"/>
                  <w14:lightRig w14:rig="threePt" w14:dir="t">
                    <w14:rot w14:lat="0" w14:lon="0" w14:rev="0"/>
                  </w14:lightRig>
                </w14:scene3d>
              </w:rPr>
              <w:t>第五章</w:t>
            </w:r>
            <w:r w:rsidR="00B168A2" w:rsidRPr="004A50D7">
              <w:rPr>
                <w:rStyle w:val="af2"/>
                <w:noProof/>
              </w:rPr>
              <w:t xml:space="preserve"> </w:t>
            </w:r>
            <w:r w:rsidR="00B168A2" w:rsidRPr="004A50D7">
              <w:rPr>
                <w:rStyle w:val="af2"/>
                <w:noProof/>
              </w:rPr>
              <w:t>视频分析系统的功能验证和性能测试</w:t>
            </w:r>
            <w:r w:rsidR="00B168A2">
              <w:rPr>
                <w:noProof/>
                <w:webHidden/>
              </w:rPr>
              <w:tab/>
            </w:r>
            <w:r w:rsidR="00B168A2">
              <w:rPr>
                <w:noProof/>
                <w:webHidden/>
              </w:rPr>
              <w:fldChar w:fldCharType="begin"/>
            </w:r>
            <w:r w:rsidR="00B168A2">
              <w:rPr>
                <w:noProof/>
                <w:webHidden/>
              </w:rPr>
              <w:instrText xml:space="preserve"> PAGEREF _Toc68223750 \h </w:instrText>
            </w:r>
            <w:r w:rsidR="00B168A2">
              <w:rPr>
                <w:noProof/>
                <w:webHidden/>
              </w:rPr>
            </w:r>
            <w:r w:rsidR="00B168A2">
              <w:rPr>
                <w:noProof/>
                <w:webHidden/>
              </w:rPr>
              <w:fldChar w:fldCharType="separate"/>
            </w:r>
            <w:r w:rsidR="00B168A2">
              <w:rPr>
                <w:noProof/>
                <w:webHidden/>
              </w:rPr>
              <w:t>53</w:t>
            </w:r>
            <w:r w:rsidR="00B168A2">
              <w:rPr>
                <w:noProof/>
                <w:webHidden/>
              </w:rPr>
              <w:fldChar w:fldCharType="end"/>
            </w:r>
          </w:hyperlink>
        </w:p>
        <w:p w14:paraId="3FA80394" w14:textId="20539E6A" w:rsidR="00B168A2" w:rsidRDefault="002F1356">
          <w:pPr>
            <w:pStyle w:val="TOC2"/>
            <w:tabs>
              <w:tab w:val="right" w:leader="dot" w:pos="8296"/>
            </w:tabs>
            <w:rPr>
              <w:smallCaps w:val="0"/>
              <w:noProof/>
              <w:sz w:val="21"/>
              <w:szCs w:val="24"/>
            </w:rPr>
          </w:pPr>
          <w:hyperlink w:anchor="_Toc68223751" w:history="1">
            <w:r w:rsidR="00B168A2" w:rsidRPr="004A50D7">
              <w:rPr>
                <w:rStyle w:val="af2"/>
                <w:noProof/>
              </w:rPr>
              <w:t xml:space="preserve">5.1 </w:t>
            </w:r>
            <w:r w:rsidR="00B168A2" w:rsidRPr="004A50D7">
              <w:rPr>
                <w:rStyle w:val="af2"/>
                <w:noProof/>
              </w:rPr>
              <w:t>系统开发环境搭建</w:t>
            </w:r>
            <w:r w:rsidR="00B168A2">
              <w:rPr>
                <w:noProof/>
                <w:webHidden/>
              </w:rPr>
              <w:tab/>
            </w:r>
            <w:r w:rsidR="00B168A2">
              <w:rPr>
                <w:noProof/>
                <w:webHidden/>
              </w:rPr>
              <w:fldChar w:fldCharType="begin"/>
            </w:r>
            <w:r w:rsidR="00B168A2">
              <w:rPr>
                <w:noProof/>
                <w:webHidden/>
              </w:rPr>
              <w:instrText xml:space="preserve"> PAGEREF _Toc68223751 \h </w:instrText>
            </w:r>
            <w:r w:rsidR="00B168A2">
              <w:rPr>
                <w:noProof/>
                <w:webHidden/>
              </w:rPr>
            </w:r>
            <w:r w:rsidR="00B168A2">
              <w:rPr>
                <w:noProof/>
                <w:webHidden/>
              </w:rPr>
              <w:fldChar w:fldCharType="separate"/>
            </w:r>
            <w:r w:rsidR="00B168A2">
              <w:rPr>
                <w:noProof/>
                <w:webHidden/>
              </w:rPr>
              <w:t>53</w:t>
            </w:r>
            <w:r w:rsidR="00B168A2">
              <w:rPr>
                <w:noProof/>
                <w:webHidden/>
              </w:rPr>
              <w:fldChar w:fldCharType="end"/>
            </w:r>
          </w:hyperlink>
        </w:p>
        <w:p w14:paraId="2B9E27E6" w14:textId="2C9413AD" w:rsidR="00B168A2" w:rsidRDefault="002F1356">
          <w:pPr>
            <w:pStyle w:val="TOC2"/>
            <w:tabs>
              <w:tab w:val="right" w:leader="dot" w:pos="8296"/>
            </w:tabs>
            <w:rPr>
              <w:smallCaps w:val="0"/>
              <w:noProof/>
              <w:sz w:val="21"/>
              <w:szCs w:val="24"/>
            </w:rPr>
          </w:pPr>
          <w:hyperlink w:anchor="_Toc68223752" w:history="1">
            <w:r w:rsidR="00B168A2" w:rsidRPr="004A50D7">
              <w:rPr>
                <w:rStyle w:val="af2"/>
                <w:noProof/>
              </w:rPr>
              <w:t xml:space="preserve">5.2 </w:t>
            </w:r>
            <w:r w:rsidR="00B168A2" w:rsidRPr="004A50D7">
              <w:rPr>
                <w:rStyle w:val="af2"/>
                <w:noProof/>
              </w:rPr>
              <w:t>系统性能测试</w:t>
            </w:r>
            <w:r w:rsidR="00B168A2">
              <w:rPr>
                <w:noProof/>
                <w:webHidden/>
              </w:rPr>
              <w:tab/>
            </w:r>
            <w:r w:rsidR="00B168A2">
              <w:rPr>
                <w:noProof/>
                <w:webHidden/>
              </w:rPr>
              <w:fldChar w:fldCharType="begin"/>
            </w:r>
            <w:r w:rsidR="00B168A2">
              <w:rPr>
                <w:noProof/>
                <w:webHidden/>
              </w:rPr>
              <w:instrText xml:space="preserve"> PAGEREF _Toc68223752 \h </w:instrText>
            </w:r>
            <w:r w:rsidR="00B168A2">
              <w:rPr>
                <w:noProof/>
                <w:webHidden/>
              </w:rPr>
            </w:r>
            <w:r w:rsidR="00B168A2">
              <w:rPr>
                <w:noProof/>
                <w:webHidden/>
              </w:rPr>
              <w:fldChar w:fldCharType="separate"/>
            </w:r>
            <w:r w:rsidR="00B168A2">
              <w:rPr>
                <w:noProof/>
                <w:webHidden/>
              </w:rPr>
              <w:t>53</w:t>
            </w:r>
            <w:r w:rsidR="00B168A2">
              <w:rPr>
                <w:noProof/>
                <w:webHidden/>
              </w:rPr>
              <w:fldChar w:fldCharType="end"/>
            </w:r>
          </w:hyperlink>
        </w:p>
        <w:p w14:paraId="6D6D61F1" w14:textId="6D1EDD71" w:rsidR="00B168A2" w:rsidRDefault="002F1356">
          <w:pPr>
            <w:pStyle w:val="TOC3"/>
            <w:tabs>
              <w:tab w:val="right" w:leader="dot" w:pos="8296"/>
            </w:tabs>
            <w:rPr>
              <w:i w:val="0"/>
              <w:iCs w:val="0"/>
              <w:noProof/>
              <w:sz w:val="21"/>
              <w:szCs w:val="24"/>
            </w:rPr>
          </w:pPr>
          <w:hyperlink w:anchor="_Toc68223753" w:history="1">
            <w:r w:rsidR="00B168A2" w:rsidRPr="004A50D7">
              <w:rPr>
                <w:rStyle w:val="af2"/>
                <w:noProof/>
              </w:rPr>
              <w:t xml:space="preserve">5.2.1 </w:t>
            </w:r>
            <w:r w:rsidR="00B168A2" w:rsidRPr="004A50D7">
              <w:rPr>
                <w:rStyle w:val="af2"/>
                <w:noProof/>
              </w:rPr>
              <w:t>系统各模块运行时间分析</w:t>
            </w:r>
            <w:r w:rsidR="00B168A2">
              <w:rPr>
                <w:noProof/>
                <w:webHidden/>
              </w:rPr>
              <w:tab/>
            </w:r>
            <w:r w:rsidR="00B168A2">
              <w:rPr>
                <w:noProof/>
                <w:webHidden/>
              </w:rPr>
              <w:fldChar w:fldCharType="begin"/>
            </w:r>
            <w:r w:rsidR="00B168A2">
              <w:rPr>
                <w:noProof/>
                <w:webHidden/>
              </w:rPr>
              <w:instrText xml:space="preserve"> PAGEREF _Toc68223753 \h </w:instrText>
            </w:r>
            <w:r w:rsidR="00B168A2">
              <w:rPr>
                <w:noProof/>
                <w:webHidden/>
              </w:rPr>
            </w:r>
            <w:r w:rsidR="00B168A2">
              <w:rPr>
                <w:noProof/>
                <w:webHidden/>
              </w:rPr>
              <w:fldChar w:fldCharType="separate"/>
            </w:r>
            <w:r w:rsidR="00B168A2">
              <w:rPr>
                <w:noProof/>
                <w:webHidden/>
              </w:rPr>
              <w:t>54</w:t>
            </w:r>
            <w:r w:rsidR="00B168A2">
              <w:rPr>
                <w:noProof/>
                <w:webHidden/>
              </w:rPr>
              <w:fldChar w:fldCharType="end"/>
            </w:r>
          </w:hyperlink>
        </w:p>
        <w:p w14:paraId="18534E05" w14:textId="38DCEB4F" w:rsidR="00B168A2" w:rsidRDefault="002F1356">
          <w:pPr>
            <w:pStyle w:val="TOC3"/>
            <w:tabs>
              <w:tab w:val="right" w:leader="dot" w:pos="8296"/>
            </w:tabs>
            <w:rPr>
              <w:i w:val="0"/>
              <w:iCs w:val="0"/>
              <w:noProof/>
              <w:sz w:val="21"/>
              <w:szCs w:val="24"/>
            </w:rPr>
          </w:pPr>
          <w:hyperlink w:anchor="_Toc68223754" w:history="1">
            <w:r w:rsidR="00B168A2" w:rsidRPr="004A50D7">
              <w:rPr>
                <w:rStyle w:val="af2"/>
                <w:noProof/>
              </w:rPr>
              <w:t xml:space="preserve">5.2.2 </w:t>
            </w:r>
            <w:r w:rsidR="00B168A2" w:rsidRPr="004A50D7">
              <w:rPr>
                <w:rStyle w:val="af2"/>
                <w:noProof/>
              </w:rPr>
              <w:t>系统集群大小与视频数据处理效率</w:t>
            </w:r>
            <w:r w:rsidR="00B168A2">
              <w:rPr>
                <w:noProof/>
                <w:webHidden/>
              </w:rPr>
              <w:tab/>
            </w:r>
            <w:r w:rsidR="00B168A2">
              <w:rPr>
                <w:noProof/>
                <w:webHidden/>
              </w:rPr>
              <w:fldChar w:fldCharType="begin"/>
            </w:r>
            <w:r w:rsidR="00B168A2">
              <w:rPr>
                <w:noProof/>
                <w:webHidden/>
              </w:rPr>
              <w:instrText xml:space="preserve"> PAGEREF _Toc68223754 \h </w:instrText>
            </w:r>
            <w:r w:rsidR="00B168A2">
              <w:rPr>
                <w:noProof/>
                <w:webHidden/>
              </w:rPr>
            </w:r>
            <w:r w:rsidR="00B168A2">
              <w:rPr>
                <w:noProof/>
                <w:webHidden/>
              </w:rPr>
              <w:fldChar w:fldCharType="separate"/>
            </w:r>
            <w:r w:rsidR="00B168A2">
              <w:rPr>
                <w:noProof/>
                <w:webHidden/>
              </w:rPr>
              <w:t>54</w:t>
            </w:r>
            <w:r w:rsidR="00B168A2">
              <w:rPr>
                <w:noProof/>
                <w:webHidden/>
              </w:rPr>
              <w:fldChar w:fldCharType="end"/>
            </w:r>
          </w:hyperlink>
        </w:p>
        <w:p w14:paraId="4EE4C5D8" w14:textId="24EE77A8" w:rsidR="00B168A2" w:rsidRDefault="002F1356">
          <w:pPr>
            <w:pStyle w:val="TOC3"/>
            <w:tabs>
              <w:tab w:val="right" w:leader="dot" w:pos="8296"/>
            </w:tabs>
            <w:rPr>
              <w:i w:val="0"/>
              <w:iCs w:val="0"/>
              <w:noProof/>
              <w:sz w:val="21"/>
              <w:szCs w:val="24"/>
            </w:rPr>
          </w:pPr>
          <w:hyperlink w:anchor="_Toc68223755" w:history="1">
            <w:r w:rsidR="00B168A2" w:rsidRPr="004A50D7">
              <w:rPr>
                <w:rStyle w:val="af2"/>
                <w:noProof/>
              </w:rPr>
              <w:t xml:space="preserve">5.2.3 </w:t>
            </w:r>
            <w:r w:rsidR="00B168A2" w:rsidRPr="004A50D7">
              <w:rPr>
                <w:rStyle w:val="af2"/>
                <w:noProof/>
              </w:rPr>
              <w:t>系统的视频分析效率</w:t>
            </w:r>
            <w:r w:rsidR="00B168A2">
              <w:rPr>
                <w:noProof/>
                <w:webHidden/>
              </w:rPr>
              <w:tab/>
            </w:r>
            <w:r w:rsidR="00B168A2">
              <w:rPr>
                <w:noProof/>
                <w:webHidden/>
              </w:rPr>
              <w:fldChar w:fldCharType="begin"/>
            </w:r>
            <w:r w:rsidR="00B168A2">
              <w:rPr>
                <w:noProof/>
                <w:webHidden/>
              </w:rPr>
              <w:instrText xml:space="preserve"> PAGEREF _Toc68223755 \h </w:instrText>
            </w:r>
            <w:r w:rsidR="00B168A2">
              <w:rPr>
                <w:noProof/>
                <w:webHidden/>
              </w:rPr>
            </w:r>
            <w:r w:rsidR="00B168A2">
              <w:rPr>
                <w:noProof/>
                <w:webHidden/>
              </w:rPr>
              <w:fldChar w:fldCharType="separate"/>
            </w:r>
            <w:r w:rsidR="00B168A2">
              <w:rPr>
                <w:noProof/>
                <w:webHidden/>
              </w:rPr>
              <w:t>55</w:t>
            </w:r>
            <w:r w:rsidR="00B168A2">
              <w:rPr>
                <w:noProof/>
                <w:webHidden/>
              </w:rPr>
              <w:fldChar w:fldCharType="end"/>
            </w:r>
          </w:hyperlink>
        </w:p>
        <w:p w14:paraId="3986D9DE" w14:textId="480DB611" w:rsidR="00B168A2" w:rsidRDefault="002F1356">
          <w:pPr>
            <w:pStyle w:val="TOC3"/>
            <w:tabs>
              <w:tab w:val="right" w:leader="dot" w:pos="8296"/>
            </w:tabs>
            <w:rPr>
              <w:i w:val="0"/>
              <w:iCs w:val="0"/>
              <w:noProof/>
              <w:sz w:val="21"/>
              <w:szCs w:val="24"/>
            </w:rPr>
          </w:pPr>
          <w:hyperlink w:anchor="_Toc68223756" w:history="1">
            <w:r w:rsidR="00B168A2" w:rsidRPr="004A50D7">
              <w:rPr>
                <w:rStyle w:val="af2"/>
                <w:noProof/>
              </w:rPr>
              <w:t xml:space="preserve">5.2.4 </w:t>
            </w:r>
            <w:r w:rsidR="00B168A2" w:rsidRPr="004A50D7">
              <w:rPr>
                <w:rStyle w:val="af2"/>
                <w:noProof/>
              </w:rPr>
              <w:t>系统优化前后性能对比</w:t>
            </w:r>
            <w:r w:rsidR="00B168A2">
              <w:rPr>
                <w:noProof/>
                <w:webHidden/>
              </w:rPr>
              <w:tab/>
            </w:r>
            <w:r w:rsidR="00B168A2">
              <w:rPr>
                <w:noProof/>
                <w:webHidden/>
              </w:rPr>
              <w:fldChar w:fldCharType="begin"/>
            </w:r>
            <w:r w:rsidR="00B168A2">
              <w:rPr>
                <w:noProof/>
                <w:webHidden/>
              </w:rPr>
              <w:instrText xml:space="preserve"> PAGEREF _Toc68223756 \h </w:instrText>
            </w:r>
            <w:r w:rsidR="00B168A2">
              <w:rPr>
                <w:noProof/>
                <w:webHidden/>
              </w:rPr>
            </w:r>
            <w:r w:rsidR="00B168A2">
              <w:rPr>
                <w:noProof/>
                <w:webHidden/>
              </w:rPr>
              <w:fldChar w:fldCharType="separate"/>
            </w:r>
            <w:r w:rsidR="00B168A2">
              <w:rPr>
                <w:noProof/>
                <w:webHidden/>
              </w:rPr>
              <w:t>56</w:t>
            </w:r>
            <w:r w:rsidR="00B168A2">
              <w:rPr>
                <w:noProof/>
                <w:webHidden/>
              </w:rPr>
              <w:fldChar w:fldCharType="end"/>
            </w:r>
          </w:hyperlink>
        </w:p>
        <w:p w14:paraId="0560F0CB" w14:textId="5A0506F7" w:rsidR="00B168A2" w:rsidRDefault="002F1356">
          <w:pPr>
            <w:pStyle w:val="TOC2"/>
            <w:tabs>
              <w:tab w:val="right" w:leader="dot" w:pos="8296"/>
            </w:tabs>
            <w:rPr>
              <w:smallCaps w:val="0"/>
              <w:noProof/>
              <w:sz w:val="21"/>
              <w:szCs w:val="24"/>
            </w:rPr>
          </w:pPr>
          <w:hyperlink w:anchor="_Toc68223757" w:history="1">
            <w:r w:rsidR="00B168A2" w:rsidRPr="004A50D7">
              <w:rPr>
                <w:rStyle w:val="af2"/>
                <w:noProof/>
              </w:rPr>
              <w:t xml:space="preserve">5.3 </w:t>
            </w:r>
            <w:r w:rsidR="00B168A2" w:rsidRPr="004A50D7">
              <w:rPr>
                <w:rStyle w:val="af2"/>
                <w:noProof/>
              </w:rPr>
              <w:t>系统高可用的实现</w:t>
            </w:r>
            <w:r w:rsidR="00B168A2">
              <w:rPr>
                <w:noProof/>
                <w:webHidden/>
              </w:rPr>
              <w:tab/>
            </w:r>
            <w:r w:rsidR="00B168A2">
              <w:rPr>
                <w:noProof/>
                <w:webHidden/>
              </w:rPr>
              <w:fldChar w:fldCharType="begin"/>
            </w:r>
            <w:r w:rsidR="00B168A2">
              <w:rPr>
                <w:noProof/>
                <w:webHidden/>
              </w:rPr>
              <w:instrText xml:space="preserve"> PAGEREF _Toc68223757 \h </w:instrText>
            </w:r>
            <w:r w:rsidR="00B168A2">
              <w:rPr>
                <w:noProof/>
                <w:webHidden/>
              </w:rPr>
            </w:r>
            <w:r w:rsidR="00B168A2">
              <w:rPr>
                <w:noProof/>
                <w:webHidden/>
              </w:rPr>
              <w:fldChar w:fldCharType="separate"/>
            </w:r>
            <w:r w:rsidR="00B168A2">
              <w:rPr>
                <w:noProof/>
                <w:webHidden/>
              </w:rPr>
              <w:t>57</w:t>
            </w:r>
            <w:r w:rsidR="00B168A2">
              <w:rPr>
                <w:noProof/>
                <w:webHidden/>
              </w:rPr>
              <w:fldChar w:fldCharType="end"/>
            </w:r>
          </w:hyperlink>
        </w:p>
        <w:p w14:paraId="730258BC" w14:textId="2FA412C5" w:rsidR="00B168A2" w:rsidRDefault="002F1356">
          <w:pPr>
            <w:pStyle w:val="TOC2"/>
            <w:tabs>
              <w:tab w:val="right" w:leader="dot" w:pos="8296"/>
            </w:tabs>
            <w:rPr>
              <w:smallCaps w:val="0"/>
              <w:noProof/>
              <w:sz w:val="21"/>
              <w:szCs w:val="24"/>
            </w:rPr>
          </w:pPr>
          <w:hyperlink w:anchor="_Toc68223758" w:history="1">
            <w:r w:rsidR="00B168A2" w:rsidRPr="004A50D7">
              <w:rPr>
                <w:rStyle w:val="af2"/>
                <w:noProof/>
              </w:rPr>
              <w:t xml:space="preserve">5.4 </w:t>
            </w:r>
            <w:r w:rsidR="00B168A2" w:rsidRPr="004A50D7">
              <w:rPr>
                <w:rStyle w:val="af2"/>
                <w:noProof/>
              </w:rPr>
              <w:t>本章小节</w:t>
            </w:r>
            <w:r w:rsidR="00B168A2">
              <w:rPr>
                <w:noProof/>
                <w:webHidden/>
              </w:rPr>
              <w:tab/>
            </w:r>
            <w:r w:rsidR="00B168A2">
              <w:rPr>
                <w:noProof/>
                <w:webHidden/>
              </w:rPr>
              <w:fldChar w:fldCharType="begin"/>
            </w:r>
            <w:r w:rsidR="00B168A2">
              <w:rPr>
                <w:noProof/>
                <w:webHidden/>
              </w:rPr>
              <w:instrText xml:space="preserve"> PAGEREF _Toc68223758 \h </w:instrText>
            </w:r>
            <w:r w:rsidR="00B168A2">
              <w:rPr>
                <w:noProof/>
                <w:webHidden/>
              </w:rPr>
            </w:r>
            <w:r w:rsidR="00B168A2">
              <w:rPr>
                <w:noProof/>
                <w:webHidden/>
              </w:rPr>
              <w:fldChar w:fldCharType="separate"/>
            </w:r>
            <w:r w:rsidR="00B168A2">
              <w:rPr>
                <w:noProof/>
                <w:webHidden/>
              </w:rPr>
              <w:t>59</w:t>
            </w:r>
            <w:r w:rsidR="00B168A2">
              <w:rPr>
                <w:noProof/>
                <w:webHidden/>
              </w:rPr>
              <w:fldChar w:fldCharType="end"/>
            </w:r>
          </w:hyperlink>
        </w:p>
        <w:p w14:paraId="3C131EF4" w14:textId="043A09DC" w:rsidR="00B168A2" w:rsidRDefault="002F1356">
          <w:pPr>
            <w:pStyle w:val="TOC1"/>
            <w:tabs>
              <w:tab w:val="right" w:leader="dot" w:pos="8296"/>
            </w:tabs>
            <w:rPr>
              <w:b w:val="0"/>
              <w:bCs w:val="0"/>
              <w:caps w:val="0"/>
              <w:noProof/>
              <w:sz w:val="21"/>
              <w:szCs w:val="24"/>
            </w:rPr>
          </w:pPr>
          <w:hyperlink w:anchor="_Toc68223759" w:history="1">
            <w:r w:rsidR="00B168A2" w:rsidRPr="004A50D7">
              <w:rPr>
                <w:rStyle w:val="af2"/>
                <w:noProof/>
                <w:lang w:bidi="zh-CN"/>
                <w14:scene3d>
                  <w14:camera w14:prst="orthographicFront"/>
                  <w14:lightRig w14:rig="threePt" w14:dir="t">
                    <w14:rot w14:lat="0" w14:lon="0" w14:rev="0"/>
                  </w14:lightRig>
                </w14:scene3d>
              </w:rPr>
              <w:t>第六章</w:t>
            </w:r>
            <w:r w:rsidR="00B168A2" w:rsidRPr="004A50D7">
              <w:rPr>
                <w:rStyle w:val="af2"/>
                <w:noProof/>
              </w:rPr>
              <w:t xml:space="preserve"> </w:t>
            </w:r>
            <w:r w:rsidR="00B168A2" w:rsidRPr="004A50D7">
              <w:rPr>
                <w:rStyle w:val="af2"/>
                <w:noProof/>
              </w:rPr>
              <w:t>总结与展望</w:t>
            </w:r>
            <w:r w:rsidR="00B168A2">
              <w:rPr>
                <w:noProof/>
                <w:webHidden/>
              </w:rPr>
              <w:tab/>
            </w:r>
            <w:r w:rsidR="00B168A2">
              <w:rPr>
                <w:noProof/>
                <w:webHidden/>
              </w:rPr>
              <w:fldChar w:fldCharType="begin"/>
            </w:r>
            <w:r w:rsidR="00B168A2">
              <w:rPr>
                <w:noProof/>
                <w:webHidden/>
              </w:rPr>
              <w:instrText xml:space="preserve"> PAGEREF _Toc68223759 \h </w:instrText>
            </w:r>
            <w:r w:rsidR="00B168A2">
              <w:rPr>
                <w:noProof/>
                <w:webHidden/>
              </w:rPr>
            </w:r>
            <w:r w:rsidR="00B168A2">
              <w:rPr>
                <w:noProof/>
                <w:webHidden/>
              </w:rPr>
              <w:fldChar w:fldCharType="separate"/>
            </w:r>
            <w:r w:rsidR="00B168A2">
              <w:rPr>
                <w:noProof/>
                <w:webHidden/>
              </w:rPr>
              <w:t>60</w:t>
            </w:r>
            <w:r w:rsidR="00B168A2">
              <w:rPr>
                <w:noProof/>
                <w:webHidden/>
              </w:rPr>
              <w:fldChar w:fldCharType="end"/>
            </w:r>
          </w:hyperlink>
        </w:p>
        <w:p w14:paraId="44975DD1" w14:textId="70464679" w:rsidR="00B168A2" w:rsidRDefault="002F1356">
          <w:pPr>
            <w:pStyle w:val="TOC2"/>
            <w:tabs>
              <w:tab w:val="right" w:leader="dot" w:pos="8296"/>
            </w:tabs>
            <w:rPr>
              <w:smallCaps w:val="0"/>
              <w:noProof/>
              <w:sz w:val="21"/>
              <w:szCs w:val="24"/>
            </w:rPr>
          </w:pPr>
          <w:hyperlink w:anchor="_Toc68223760" w:history="1">
            <w:r w:rsidR="00B168A2" w:rsidRPr="004A50D7">
              <w:rPr>
                <w:rStyle w:val="af2"/>
                <w:noProof/>
              </w:rPr>
              <w:t xml:space="preserve">6.1 </w:t>
            </w:r>
            <w:r w:rsidR="00B168A2" w:rsidRPr="004A50D7">
              <w:rPr>
                <w:rStyle w:val="af2"/>
                <w:noProof/>
              </w:rPr>
              <w:t>总结</w:t>
            </w:r>
            <w:r w:rsidR="00B168A2">
              <w:rPr>
                <w:noProof/>
                <w:webHidden/>
              </w:rPr>
              <w:tab/>
            </w:r>
            <w:r w:rsidR="00B168A2">
              <w:rPr>
                <w:noProof/>
                <w:webHidden/>
              </w:rPr>
              <w:fldChar w:fldCharType="begin"/>
            </w:r>
            <w:r w:rsidR="00B168A2">
              <w:rPr>
                <w:noProof/>
                <w:webHidden/>
              </w:rPr>
              <w:instrText xml:space="preserve"> PAGEREF _Toc68223760 \h </w:instrText>
            </w:r>
            <w:r w:rsidR="00B168A2">
              <w:rPr>
                <w:noProof/>
                <w:webHidden/>
              </w:rPr>
            </w:r>
            <w:r w:rsidR="00B168A2">
              <w:rPr>
                <w:noProof/>
                <w:webHidden/>
              </w:rPr>
              <w:fldChar w:fldCharType="separate"/>
            </w:r>
            <w:r w:rsidR="00B168A2">
              <w:rPr>
                <w:noProof/>
                <w:webHidden/>
              </w:rPr>
              <w:t>60</w:t>
            </w:r>
            <w:r w:rsidR="00B168A2">
              <w:rPr>
                <w:noProof/>
                <w:webHidden/>
              </w:rPr>
              <w:fldChar w:fldCharType="end"/>
            </w:r>
          </w:hyperlink>
        </w:p>
        <w:p w14:paraId="7DF6F955" w14:textId="6F8950FF" w:rsidR="00B168A2" w:rsidRDefault="002F1356">
          <w:pPr>
            <w:pStyle w:val="TOC2"/>
            <w:tabs>
              <w:tab w:val="right" w:leader="dot" w:pos="8296"/>
            </w:tabs>
            <w:rPr>
              <w:smallCaps w:val="0"/>
              <w:noProof/>
              <w:sz w:val="21"/>
              <w:szCs w:val="24"/>
            </w:rPr>
          </w:pPr>
          <w:hyperlink w:anchor="_Toc68223761" w:history="1">
            <w:r w:rsidR="00B168A2" w:rsidRPr="004A50D7">
              <w:rPr>
                <w:rStyle w:val="af2"/>
                <w:noProof/>
              </w:rPr>
              <w:t xml:space="preserve">6.2 </w:t>
            </w:r>
            <w:r w:rsidR="00B168A2" w:rsidRPr="004A50D7">
              <w:rPr>
                <w:rStyle w:val="af2"/>
                <w:noProof/>
              </w:rPr>
              <w:t>后续工作以及展望</w:t>
            </w:r>
            <w:r w:rsidR="00B168A2">
              <w:rPr>
                <w:noProof/>
                <w:webHidden/>
              </w:rPr>
              <w:tab/>
            </w:r>
            <w:r w:rsidR="00B168A2">
              <w:rPr>
                <w:noProof/>
                <w:webHidden/>
              </w:rPr>
              <w:fldChar w:fldCharType="begin"/>
            </w:r>
            <w:r w:rsidR="00B168A2">
              <w:rPr>
                <w:noProof/>
                <w:webHidden/>
              </w:rPr>
              <w:instrText xml:space="preserve"> PAGEREF _Toc68223761 \h </w:instrText>
            </w:r>
            <w:r w:rsidR="00B168A2">
              <w:rPr>
                <w:noProof/>
                <w:webHidden/>
              </w:rPr>
            </w:r>
            <w:r w:rsidR="00B168A2">
              <w:rPr>
                <w:noProof/>
                <w:webHidden/>
              </w:rPr>
              <w:fldChar w:fldCharType="separate"/>
            </w:r>
            <w:r w:rsidR="00B168A2">
              <w:rPr>
                <w:noProof/>
                <w:webHidden/>
              </w:rPr>
              <w:t>60</w:t>
            </w:r>
            <w:r w:rsidR="00B168A2">
              <w:rPr>
                <w:noProof/>
                <w:webHidden/>
              </w:rPr>
              <w:fldChar w:fldCharType="end"/>
            </w:r>
          </w:hyperlink>
        </w:p>
        <w:p w14:paraId="06C82CFD" w14:textId="7F32AD8C" w:rsidR="00B168A2" w:rsidRDefault="002F1356">
          <w:pPr>
            <w:pStyle w:val="TOC1"/>
            <w:tabs>
              <w:tab w:val="right" w:leader="dot" w:pos="8296"/>
            </w:tabs>
            <w:rPr>
              <w:b w:val="0"/>
              <w:bCs w:val="0"/>
              <w:caps w:val="0"/>
              <w:noProof/>
              <w:sz w:val="21"/>
              <w:szCs w:val="24"/>
            </w:rPr>
          </w:pPr>
          <w:hyperlink w:anchor="_Toc68223762" w:history="1">
            <w:r w:rsidR="00B168A2" w:rsidRPr="004A50D7">
              <w:rPr>
                <w:rStyle w:val="af2"/>
                <w:noProof/>
              </w:rPr>
              <w:t>参考文献</w:t>
            </w:r>
            <w:r w:rsidR="00B168A2">
              <w:rPr>
                <w:noProof/>
                <w:webHidden/>
              </w:rPr>
              <w:tab/>
            </w:r>
            <w:r w:rsidR="00B168A2">
              <w:rPr>
                <w:noProof/>
                <w:webHidden/>
              </w:rPr>
              <w:fldChar w:fldCharType="begin"/>
            </w:r>
            <w:r w:rsidR="00B168A2">
              <w:rPr>
                <w:noProof/>
                <w:webHidden/>
              </w:rPr>
              <w:instrText xml:space="preserve"> PAGEREF _Toc68223762 \h </w:instrText>
            </w:r>
            <w:r w:rsidR="00B168A2">
              <w:rPr>
                <w:noProof/>
                <w:webHidden/>
              </w:rPr>
            </w:r>
            <w:r w:rsidR="00B168A2">
              <w:rPr>
                <w:noProof/>
                <w:webHidden/>
              </w:rPr>
              <w:fldChar w:fldCharType="separate"/>
            </w:r>
            <w:r w:rsidR="00B168A2">
              <w:rPr>
                <w:noProof/>
                <w:webHidden/>
              </w:rPr>
              <w:t>62</w:t>
            </w:r>
            <w:r w:rsidR="00B168A2">
              <w:rPr>
                <w:noProof/>
                <w:webHidden/>
              </w:rPr>
              <w:fldChar w:fldCharType="end"/>
            </w:r>
          </w:hyperlink>
        </w:p>
        <w:p w14:paraId="4872AA2B" w14:textId="77983FEB" w:rsidR="00B168A2" w:rsidRDefault="002F1356">
          <w:pPr>
            <w:pStyle w:val="TOC1"/>
            <w:tabs>
              <w:tab w:val="right" w:leader="dot" w:pos="8296"/>
            </w:tabs>
            <w:rPr>
              <w:b w:val="0"/>
              <w:bCs w:val="0"/>
              <w:caps w:val="0"/>
              <w:noProof/>
              <w:sz w:val="21"/>
              <w:szCs w:val="24"/>
            </w:rPr>
          </w:pPr>
          <w:hyperlink w:anchor="_Toc68223763" w:history="1">
            <w:r w:rsidR="00B168A2" w:rsidRPr="004A50D7">
              <w:rPr>
                <w:rStyle w:val="af2"/>
                <w:noProof/>
              </w:rPr>
              <w:t>致谢</w:t>
            </w:r>
            <w:r w:rsidR="00B168A2">
              <w:rPr>
                <w:noProof/>
                <w:webHidden/>
              </w:rPr>
              <w:tab/>
            </w:r>
            <w:r w:rsidR="00B168A2">
              <w:rPr>
                <w:noProof/>
                <w:webHidden/>
              </w:rPr>
              <w:fldChar w:fldCharType="begin"/>
            </w:r>
            <w:r w:rsidR="00B168A2">
              <w:rPr>
                <w:noProof/>
                <w:webHidden/>
              </w:rPr>
              <w:instrText xml:space="preserve"> PAGEREF _Toc68223763 \h </w:instrText>
            </w:r>
            <w:r w:rsidR="00B168A2">
              <w:rPr>
                <w:noProof/>
                <w:webHidden/>
              </w:rPr>
            </w:r>
            <w:r w:rsidR="00B168A2">
              <w:rPr>
                <w:noProof/>
                <w:webHidden/>
              </w:rPr>
              <w:fldChar w:fldCharType="separate"/>
            </w:r>
            <w:r w:rsidR="00B168A2">
              <w:rPr>
                <w:noProof/>
                <w:webHidden/>
              </w:rPr>
              <w:t>66</w:t>
            </w:r>
            <w:r w:rsidR="00B168A2">
              <w:rPr>
                <w:noProof/>
                <w:webHidden/>
              </w:rPr>
              <w:fldChar w:fldCharType="end"/>
            </w:r>
          </w:hyperlink>
        </w:p>
        <w:p w14:paraId="71F71FAA" w14:textId="34E5A21A" w:rsidR="00B168A2" w:rsidRDefault="002F1356">
          <w:pPr>
            <w:pStyle w:val="TOC1"/>
            <w:tabs>
              <w:tab w:val="right" w:leader="dot" w:pos="8296"/>
            </w:tabs>
            <w:rPr>
              <w:b w:val="0"/>
              <w:bCs w:val="0"/>
              <w:caps w:val="0"/>
              <w:noProof/>
              <w:sz w:val="21"/>
              <w:szCs w:val="24"/>
            </w:rPr>
          </w:pPr>
          <w:hyperlink w:anchor="_Toc68223764" w:history="1">
            <w:r w:rsidR="00B168A2" w:rsidRPr="004A50D7">
              <w:rPr>
                <w:rStyle w:val="af2"/>
                <w:noProof/>
              </w:rPr>
              <w:t>攻读学位期间取得的研究成果</w:t>
            </w:r>
            <w:r w:rsidR="00B168A2">
              <w:rPr>
                <w:noProof/>
                <w:webHidden/>
              </w:rPr>
              <w:tab/>
            </w:r>
            <w:r w:rsidR="00B168A2">
              <w:rPr>
                <w:noProof/>
                <w:webHidden/>
              </w:rPr>
              <w:fldChar w:fldCharType="begin"/>
            </w:r>
            <w:r w:rsidR="00B168A2">
              <w:rPr>
                <w:noProof/>
                <w:webHidden/>
              </w:rPr>
              <w:instrText xml:space="preserve"> PAGEREF _Toc68223764 \h </w:instrText>
            </w:r>
            <w:r w:rsidR="00B168A2">
              <w:rPr>
                <w:noProof/>
                <w:webHidden/>
              </w:rPr>
            </w:r>
            <w:r w:rsidR="00B168A2">
              <w:rPr>
                <w:noProof/>
                <w:webHidden/>
              </w:rPr>
              <w:fldChar w:fldCharType="separate"/>
            </w:r>
            <w:r w:rsidR="00B168A2">
              <w:rPr>
                <w:noProof/>
                <w:webHidden/>
              </w:rPr>
              <w:t>67</w:t>
            </w:r>
            <w:r w:rsidR="00B168A2">
              <w:rPr>
                <w:noProof/>
                <w:webHidden/>
              </w:rPr>
              <w:fldChar w:fldCharType="end"/>
            </w:r>
          </w:hyperlink>
        </w:p>
        <w:p w14:paraId="693A8395" w14:textId="6888808E" w:rsidR="00B168A2" w:rsidRDefault="00B168A2">
          <w:r>
            <w:rPr>
              <w:b/>
              <w:bCs/>
              <w:noProof/>
            </w:rPr>
            <w:fldChar w:fldCharType="end"/>
          </w:r>
        </w:p>
      </w:sdtContent>
    </w:sdt>
    <w:p w14:paraId="0AECDECB" w14:textId="77777777" w:rsidR="0098219D" w:rsidRDefault="0098219D">
      <w:pPr>
        <w:pStyle w:val="af5"/>
      </w:pPr>
    </w:p>
    <w:p w14:paraId="3C2BD2DC" w14:textId="77777777" w:rsidR="0098219D" w:rsidRDefault="0098219D">
      <w:pPr>
        <w:pStyle w:val="af5"/>
      </w:pPr>
    </w:p>
    <w:p w14:paraId="784515D7" w14:textId="77777777" w:rsidR="0098219D" w:rsidRDefault="0098219D">
      <w:pPr>
        <w:pStyle w:val="af5"/>
      </w:pPr>
    </w:p>
    <w:p w14:paraId="0D63C3BB" w14:textId="77777777" w:rsidR="0098219D" w:rsidRDefault="0098219D">
      <w:pPr>
        <w:pStyle w:val="af5"/>
      </w:pPr>
    </w:p>
    <w:p w14:paraId="4758A2B1" w14:textId="77777777" w:rsidR="0098219D" w:rsidRDefault="0098219D">
      <w:pPr>
        <w:pStyle w:val="af5"/>
      </w:pPr>
    </w:p>
    <w:p w14:paraId="2E663E43" w14:textId="77777777" w:rsidR="0098219D" w:rsidRDefault="0098219D">
      <w:pPr>
        <w:pStyle w:val="af5"/>
      </w:pPr>
    </w:p>
    <w:p w14:paraId="236F61A4" w14:textId="77777777" w:rsidR="0098219D" w:rsidRDefault="0098219D">
      <w:pPr>
        <w:pStyle w:val="af5"/>
      </w:pPr>
    </w:p>
    <w:p w14:paraId="03018721" w14:textId="77777777" w:rsidR="0098219D" w:rsidRDefault="0098219D">
      <w:pPr>
        <w:pStyle w:val="af5"/>
      </w:pPr>
    </w:p>
    <w:p w14:paraId="6CA9B974" w14:textId="77777777" w:rsidR="0098219D" w:rsidRDefault="0098219D">
      <w:pPr>
        <w:pStyle w:val="af5"/>
      </w:pPr>
    </w:p>
    <w:p w14:paraId="463C8763" w14:textId="77777777" w:rsidR="0098219D" w:rsidRDefault="0098219D">
      <w:pPr>
        <w:pStyle w:val="af5"/>
      </w:pPr>
    </w:p>
    <w:p w14:paraId="1B22AF44" w14:textId="77777777" w:rsidR="0098219D" w:rsidRDefault="0098219D">
      <w:pPr>
        <w:pStyle w:val="af5"/>
      </w:pPr>
    </w:p>
    <w:p w14:paraId="1CAA966D" w14:textId="77777777" w:rsidR="0098219D" w:rsidRDefault="0098219D">
      <w:pPr>
        <w:pStyle w:val="af5"/>
      </w:pPr>
    </w:p>
    <w:p w14:paraId="57599B74" w14:textId="77777777" w:rsidR="0098219D" w:rsidRDefault="0098219D">
      <w:pPr>
        <w:pStyle w:val="af5"/>
      </w:pPr>
    </w:p>
    <w:p w14:paraId="23AD9266" w14:textId="77777777" w:rsidR="0098219D" w:rsidRDefault="0098219D">
      <w:pPr>
        <w:pStyle w:val="af5"/>
      </w:pPr>
    </w:p>
    <w:p w14:paraId="54D6240D" w14:textId="77777777" w:rsidR="0098219D" w:rsidRDefault="0098219D">
      <w:pPr>
        <w:pStyle w:val="af5"/>
      </w:pPr>
    </w:p>
    <w:p w14:paraId="3631EE20" w14:textId="77777777" w:rsidR="0098219D" w:rsidRDefault="0098219D">
      <w:pPr>
        <w:sectPr w:rsidR="0098219D">
          <w:headerReference w:type="even" r:id="rId15"/>
          <w:headerReference w:type="default" r:id="rId16"/>
          <w:footerReference w:type="default" r:id="rId17"/>
          <w:pgSz w:w="11906" w:h="16838"/>
          <w:pgMar w:top="1440" w:right="1800" w:bottom="1440" w:left="1800" w:header="851" w:footer="992" w:gutter="0"/>
          <w:cols w:space="425"/>
          <w:docGrid w:type="lines" w:linePitch="312"/>
        </w:sectPr>
      </w:pPr>
    </w:p>
    <w:p w14:paraId="34890E94" w14:textId="4309B129" w:rsidR="0098219D" w:rsidRDefault="00016D78">
      <w:pPr>
        <w:pStyle w:val="a"/>
        <w:spacing w:after="624"/>
      </w:pPr>
      <w:bookmarkStart w:id="53" w:name="_Toc471906915"/>
      <w:bookmarkStart w:id="54" w:name="_Toc477870353"/>
      <w:bookmarkStart w:id="55" w:name="_Toc471907786"/>
      <w:bookmarkStart w:id="56" w:name="_Toc471908259"/>
      <w:bookmarkStart w:id="57" w:name="_Toc471908359"/>
      <w:bookmarkStart w:id="58" w:name="_Toc68223703"/>
      <w:r>
        <w:rPr>
          <w:rFonts w:hint="eastAsia"/>
        </w:rPr>
        <w:lastRenderedPageBreak/>
        <w:t>绪论</w:t>
      </w:r>
      <w:bookmarkEnd w:id="53"/>
      <w:bookmarkEnd w:id="54"/>
      <w:bookmarkEnd w:id="55"/>
      <w:bookmarkEnd w:id="56"/>
      <w:bookmarkEnd w:id="57"/>
      <w:bookmarkEnd w:id="58"/>
    </w:p>
    <w:p w14:paraId="0FEF440F" w14:textId="77777777" w:rsidR="00165B81" w:rsidRPr="00165B81" w:rsidRDefault="00165B81" w:rsidP="00165B81"/>
    <w:p w14:paraId="09010C26" w14:textId="77777777" w:rsidR="0098219D" w:rsidRDefault="009135A6" w:rsidP="00E15520">
      <w:pPr>
        <w:pStyle w:val="a0"/>
      </w:pPr>
      <w:bookmarkStart w:id="59" w:name="_Toc68223704"/>
      <w:r>
        <w:rPr>
          <w:rFonts w:hint="eastAsia"/>
        </w:rPr>
        <w:t>研究背景及意</w:t>
      </w:r>
      <w:r w:rsidR="00E15520">
        <w:rPr>
          <w:rFonts w:hint="eastAsia"/>
        </w:rPr>
        <w:t>义</w:t>
      </w:r>
      <w:bookmarkEnd w:id="59"/>
    </w:p>
    <w:p w14:paraId="0767CA35" w14:textId="27B56213" w:rsidR="00CA657C" w:rsidRDefault="004228A0" w:rsidP="002A4AFE">
      <w:pPr>
        <w:pStyle w:val="af5"/>
      </w:pPr>
      <w:r>
        <w:rPr>
          <w:rFonts w:hint="eastAsia"/>
        </w:rPr>
        <w:t>过去十年内中国监控摄像头数量增长迅速</w:t>
      </w:r>
      <w:r w:rsidR="00935A7B">
        <w:rPr>
          <w:rFonts w:hint="eastAsia"/>
        </w:rPr>
        <w:t>，其中有超过两千万个摄像头是由公安系统控制，</w:t>
      </w:r>
      <w:r w:rsidR="00CA657C">
        <w:rPr>
          <w:rFonts w:hint="eastAsia"/>
        </w:rPr>
        <w:t>大部分</w:t>
      </w:r>
      <w:r w:rsidR="00935A7B">
        <w:rPr>
          <w:rFonts w:hint="eastAsia"/>
        </w:rPr>
        <w:t>搜寻系统基于</w:t>
      </w:r>
      <w:r w:rsidR="00CA657C">
        <w:rPr>
          <w:rFonts w:hint="eastAsia"/>
        </w:rPr>
        <w:t>监控</w:t>
      </w:r>
      <w:r w:rsidR="00935A7B">
        <w:rPr>
          <w:rFonts w:hint="eastAsia"/>
        </w:rPr>
        <w:t>摄像头</w:t>
      </w:r>
      <w:r w:rsidR="00CA657C">
        <w:rPr>
          <w:rFonts w:hint="eastAsia"/>
        </w:rPr>
        <w:t>的</w:t>
      </w:r>
      <w:r w:rsidR="00935A7B">
        <w:rPr>
          <w:rFonts w:hint="eastAsia"/>
        </w:rPr>
        <w:t>视频数据。</w:t>
      </w:r>
      <w:r w:rsidR="008279AA" w:rsidRPr="008279AA">
        <w:rPr>
          <w:rFonts w:hint="eastAsia"/>
        </w:rPr>
        <w:t>随着越来越多的</w:t>
      </w:r>
      <w:r w:rsidR="00DF5482">
        <w:rPr>
          <w:rFonts w:hint="eastAsia"/>
        </w:rPr>
        <w:t>物联终端</w:t>
      </w:r>
      <w:r w:rsidR="00CA657C">
        <w:rPr>
          <w:rFonts w:hint="eastAsia"/>
        </w:rPr>
        <w:t>设备</w:t>
      </w:r>
      <w:r w:rsidR="008279AA" w:rsidRPr="008279AA">
        <w:rPr>
          <w:rFonts w:hint="eastAsia"/>
        </w:rPr>
        <w:t>接入</w:t>
      </w:r>
      <w:r w:rsidR="004F757A">
        <w:rPr>
          <w:rFonts w:hint="eastAsia"/>
        </w:rPr>
        <w:t>，</w:t>
      </w:r>
      <w:r w:rsidR="008279AA" w:rsidRPr="008279AA">
        <w:rPr>
          <w:rFonts w:hint="eastAsia"/>
        </w:rPr>
        <w:t>视频数据以指数级速度快速增长。近五年内，全球范围内</w:t>
      </w:r>
      <w:r w:rsidR="004D5470">
        <w:rPr>
          <w:rFonts w:hint="eastAsia"/>
        </w:rPr>
        <w:t>物联网（</w:t>
      </w:r>
      <w:r w:rsidR="004D5470">
        <w:rPr>
          <w:rFonts w:hint="eastAsia"/>
        </w:rPr>
        <w:t>I</w:t>
      </w:r>
      <w:r w:rsidR="004D5470">
        <w:t>nternet of Things, IoT</w:t>
      </w:r>
      <w:r w:rsidR="004D5470">
        <w:rPr>
          <w:rFonts w:hint="eastAsia"/>
        </w:rPr>
        <w:t>）</w:t>
      </w:r>
      <w:r w:rsidR="008279AA" w:rsidRPr="008279AA">
        <w:rPr>
          <w:rFonts w:hint="eastAsia"/>
        </w:rPr>
        <w:t>设备总量达到了</w:t>
      </w:r>
      <w:r w:rsidR="008279AA" w:rsidRPr="0015434F">
        <w:rPr>
          <w:rFonts w:hint="eastAsia"/>
          <w:color w:val="FF0000"/>
        </w:rPr>
        <w:t>7</w:t>
      </w:r>
      <w:r w:rsidR="008279AA" w:rsidRPr="0015434F">
        <w:rPr>
          <w:color w:val="FF0000"/>
        </w:rPr>
        <w:t>50</w:t>
      </w:r>
      <w:r w:rsidR="008279AA" w:rsidRPr="0015434F">
        <w:rPr>
          <w:rFonts w:hint="eastAsia"/>
          <w:color w:val="FF0000"/>
        </w:rPr>
        <w:t>亿台</w:t>
      </w:r>
      <w:r w:rsidR="008279AA" w:rsidRPr="008279AA">
        <w:rPr>
          <w:rFonts w:hint="eastAsia"/>
        </w:rPr>
        <w:t>，这些终端设备产出的数据量达到了惊人的</w:t>
      </w:r>
      <w:r w:rsidR="008279AA" w:rsidRPr="0015434F">
        <w:rPr>
          <w:rFonts w:hint="eastAsia"/>
          <w:color w:val="FF0000"/>
        </w:rPr>
        <w:t>1</w:t>
      </w:r>
      <w:r w:rsidR="008279AA" w:rsidRPr="0015434F">
        <w:rPr>
          <w:color w:val="FF0000"/>
        </w:rPr>
        <w:t>78</w:t>
      </w:r>
      <w:r w:rsidR="008279AA" w:rsidRPr="0015434F">
        <w:rPr>
          <w:rFonts w:hint="eastAsia"/>
          <w:color w:val="FF0000"/>
        </w:rPr>
        <w:t>ZB</w:t>
      </w:r>
      <w:r w:rsidR="000E203D">
        <w:rPr>
          <w:vertAlign w:val="superscript"/>
        </w:rPr>
        <w:t>[1]</w:t>
      </w:r>
      <w:r w:rsidR="008279AA" w:rsidRPr="008279AA">
        <w:rPr>
          <w:rFonts w:hint="eastAsia"/>
        </w:rPr>
        <w:t>。</w:t>
      </w:r>
      <w:r w:rsidR="004D5470">
        <w:rPr>
          <w:rFonts w:hint="eastAsia"/>
        </w:rPr>
        <w:t>近几年，视频监控广泛应用</w:t>
      </w:r>
      <w:r w:rsidR="00CA657C">
        <w:rPr>
          <w:rFonts w:hint="eastAsia"/>
        </w:rPr>
        <w:t>于</w:t>
      </w:r>
      <w:r w:rsidR="004D5470">
        <w:rPr>
          <w:rFonts w:hint="eastAsia"/>
        </w:rPr>
        <w:t>工业、交通以及安防</w:t>
      </w:r>
      <w:r w:rsidR="00CA657C">
        <w:rPr>
          <w:rFonts w:hint="eastAsia"/>
        </w:rPr>
        <w:t>等多个</w:t>
      </w:r>
      <w:r w:rsidR="004D5470">
        <w:rPr>
          <w:rFonts w:hint="eastAsia"/>
        </w:rPr>
        <w:t>领域</w:t>
      </w:r>
      <w:r w:rsidR="00CA657C">
        <w:rPr>
          <w:rFonts w:hint="eastAsia"/>
        </w:rPr>
        <w:t>，</w:t>
      </w:r>
      <w:r w:rsidR="0015434F">
        <w:rPr>
          <w:rFonts w:hint="eastAsia"/>
        </w:rPr>
        <w:t>仅仅通过人力去分析如此海量的视频数据已经变得愈来愈</w:t>
      </w:r>
      <w:r w:rsidR="00CA657C">
        <w:rPr>
          <w:rFonts w:hint="eastAsia"/>
        </w:rPr>
        <w:t>困难</w:t>
      </w:r>
      <w:r w:rsidR="0015434F">
        <w:rPr>
          <w:rFonts w:hint="eastAsia"/>
        </w:rPr>
        <w:t>。</w:t>
      </w:r>
    </w:p>
    <w:p w14:paraId="00B86258" w14:textId="165BD63F" w:rsidR="00434AD5" w:rsidRDefault="00CA657C" w:rsidP="00CA657C">
      <w:pPr>
        <w:pStyle w:val="af5"/>
      </w:pPr>
      <w:r w:rsidRPr="008279AA">
        <w:rPr>
          <w:rFonts w:hint="eastAsia"/>
        </w:rPr>
        <w:t>随着人工智能的发展</w:t>
      </w:r>
      <w:r>
        <w:rPr>
          <w:rFonts w:hint="eastAsia"/>
        </w:rPr>
        <w:t>，</w:t>
      </w:r>
      <w:r w:rsidRPr="008279AA">
        <w:rPr>
          <w:rFonts w:hint="eastAsia"/>
        </w:rPr>
        <w:t>利用</w:t>
      </w:r>
      <w:r>
        <w:rPr>
          <w:rFonts w:hint="eastAsia"/>
        </w:rPr>
        <w:t>计算机视觉、模式识别</w:t>
      </w:r>
      <w:r w:rsidRPr="008279AA">
        <w:rPr>
          <w:rFonts w:hint="eastAsia"/>
        </w:rPr>
        <w:t>和深度神经网络</w:t>
      </w:r>
      <w:r>
        <w:rPr>
          <w:rFonts w:hint="eastAsia"/>
        </w:rPr>
        <w:t>等人工智能技术</w:t>
      </w:r>
      <w:r w:rsidRPr="008279AA">
        <w:rPr>
          <w:rFonts w:hint="eastAsia"/>
        </w:rPr>
        <w:t>去</w:t>
      </w:r>
      <w:r>
        <w:rPr>
          <w:rFonts w:hint="eastAsia"/>
        </w:rPr>
        <w:t>识别</w:t>
      </w:r>
      <w:r w:rsidRPr="008279AA">
        <w:rPr>
          <w:rFonts w:hint="eastAsia"/>
        </w:rPr>
        <w:t>视频</w:t>
      </w:r>
      <w:r>
        <w:rPr>
          <w:rFonts w:hint="eastAsia"/>
        </w:rPr>
        <w:t>对象并分析</w:t>
      </w:r>
      <w:r w:rsidRPr="008279AA">
        <w:rPr>
          <w:rFonts w:hint="eastAsia"/>
        </w:rPr>
        <w:t>语义</w:t>
      </w:r>
      <w:r>
        <w:rPr>
          <w:rFonts w:hint="eastAsia"/>
        </w:rPr>
        <w:t>内容的智能视频分析系统成为研究热点。</w:t>
      </w:r>
      <w:r w:rsidRPr="008279AA">
        <w:rPr>
          <w:rFonts w:hint="eastAsia"/>
        </w:rPr>
        <w:t>该系统</w:t>
      </w:r>
      <w:r>
        <w:rPr>
          <w:rFonts w:hint="eastAsia"/>
        </w:rPr>
        <w:t>能够</w:t>
      </w:r>
      <w:r w:rsidRPr="008279AA">
        <w:rPr>
          <w:rFonts w:hint="eastAsia"/>
        </w:rPr>
        <w:t>自动检测目标对象并提取图像语义等关键信息，可以结合许多具体业务场景实现智能化预警侦测</w:t>
      </w:r>
      <w:r>
        <w:rPr>
          <w:rFonts w:hint="eastAsia"/>
        </w:rPr>
        <w:t>，弥补了传统人工分析的缺点</w:t>
      </w:r>
      <w:r w:rsidRPr="008279AA">
        <w:rPr>
          <w:rFonts w:hint="eastAsia"/>
        </w:rPr>
        <w:t>。</w:t>
      </w:r>
      <w:r>
        <w:rPr>
          <w:rFonts w:hint="eastAsia"/>
        </w:rPr>
        <w:t>但是</w:t>
      </w:r>
      <w:r w:rsidR="004D5470">
        <w:rPr>
          <w:rFonts w:hint="eastAsia"/>
        </w:rPr>
        <w:t>，</w:t>
      </w:r>
      <w:r>
        <w:rPr>
          <w:rFonts w:hint="eastAsia"/>
        </w:rPr>
        <w:t>当前基于智能的</w:t>
      </w:r>
      <w:r w:rsidR="008279AA" w:rsidRPr="008279AA">
        <w:rPr>
          <w:rFonts w:hint="eastAsia"/>
        </w:rPr>
        <w:t>视频分析</w:t>
      </w:r>
      <w:r>
        <w:rPr>
          <w:rFonts w:hint="eastAsia"/>
        </w:rPr>
        <w:t>系统</w:t>
      </w:r>
      <w:r w:rsidR="004D5470">
        <w:rPr>
          <w:rFonts w:hint="eastAsia"/>
        </w:rPr>
        <w:t>主要</w:t>
      </w:r>
      <w:r w:rsidR="008279AA" w:rsidRPr="008279AA">
        <w:rPr>
          <w:rFonts w:hint="eastAsia"/>
        </w:rPr>
        <w:t>存在</w:t>
      </w:r>
      <w:r w:rsidR="004D5470">
        <w:rPr>
          <w:rFonts w:hint="eastAsia"/>
        </w:rPr>
        <w:t>以</w:t>
      </w:r>
      <w:r w:rsidR="008279AA" w:rsidRPr="008279AA">
        <w:rPr>
          <w:rFonts w:hint="eastAsia"/>
        </w:rPr>
        <w:t>下几</w:t>
      </w:r>
      <w:r w:rsidR="004D5470">
        <w:rPr>
          <w:rFonts w:hint="eastAsia"/>
        </w:rPr>
        <w:t>个</w:t>
      </w:r>
      <w:r w:rsidR="008279AA" w:rsidRPr="008279AA">
        <w:rPr>
          <w:rFonts w:hint="eastAsia"/>
        </w:rPr>
        <w:t>问题</w:t>
      </w:r>
      <w:r w:rsidR="00196535">
        <w:rPr>
          <w:rFonts w:hint="eastAsia"/>
        </w:rPr>
        <w:t xml:space="preserve"> </w:t>
      </w:r>
      <w:r w:rsidR="008279AA" w:rsidRPr="008279AA">
        <w:rPr>
          <w:rFonts w:hint="eastAsia"/>
        </w:rPr>
        <w:t>：</w:t>
      </w:r>
      <w:r>
        <w:rPr>
          <w:rFonts w:hint="eastAsia"/>
        </w:rPr>
        <w:t>（</w:t>
      </w:r>
      <w:r w:rsidRPr="00CA657C">
        <w:rPr>
          <w:rFonts w:hint="eastAsia"/>
        </w:rPr>
        <w:t>1</w:t>
      </w:r>
      <w:r w:rsidRPr="00CA657C">
        <w:rPr>
          <w:rFonts w:hint="eastAsia"/>
        </w:rPr>
        <w:t>）视频处理的复杂性对计算资源要求较高，普通</w:t>
      </w:r>
      <w:r>
        <w:rPr>
          <w:rFonts w:hint="eastAsia"/>
        </w:rPr>
        <w:t>终</w:t>
      </w:r>
      <w:r w:rsidRPr="00CA657C">
        <w:rPr>
          <w:rFonts w:hint="eastAsia"/>
        </w:rPr>
        <w:t>端设备无法承载视频处理带来的计算压力；（</w:t>
      </w:r>
      <w:r w:rsidRPr="00CA657C">
        <w:rPr>
          <w:rFonts w:hint="eastAsia"/>
        </w:rPr>
        <w:t>2</w:t>
      </w:r>
      <w:r w:rsidRPr="00CA657C">
        <w:rPr>
          <w:rFonts w:hint="eastAsia"/>
        </w:rPr>
        <w:t>）人脸信息在</w:t>
      </w:r>
      <w:r>
        <w:rPr>
          <w:rFonts w:hint="eastAsia"/>
        </w:rPr>
        <w:t>终</w:t>
      </w:r>
      <w:r w:rsidRPr="00CA657C">
        <w:rPr>
          <w:rFonts w:hint="eastAsia"/>
        </w:rPr>
        <w:t>端到云</w:t>
      </w:r>
      <w:r>
        <w:rPr>
          <w:rFonts w:hint="eastAsia"/>
        </w:rPr>
        <w:t>数据中心</w:t>
      </w:r>
      <w:r w:rsidRPr="00CA657C">
        <w:rPr>
          <w:rFonts w:hint="eastAsia"/>
        </w:rPr>
        <w:t>之间传输的过程中会出现</w:t>
      </w:r>
      <w:r>
        <w:rPr>
          <w:rFonts w:hint="eastAsia"/>
        </w:rPr>
        <w:t>数据泄漏等</w:t>
      </w:r>
      <w:r w:rsidRPr="00CA657C">
        <w:rPr>
          <w:rFonts w:hint="eastAsia"/>
        </w:rPr>
        <w:t>安全问题，需要保障信息的</w:t>
      </w:r>
      <w:r>
        <w:rPr>
          <w:rFonts w:hint="eastAsia"/>
        </w:rPr>
        <w:t>安全及</w:t>
      </w:r>
      <w:r w:rsidRPr="00CA657C">
        <w:rPr>
          <w:rFonts w:hint="eastAsia"/>
        </w:rPr>
        <w:t>隐私。（</w:t>
      </w:r>
      <w:r w:rsidRPr="00CA657C">
        <w:rPr>
          <w:rFonts w:hint="eastAsia"/>
        </w:rPr>
        <w:t>3</w:t>
      </w:r>
      <w:r w:rsidRPr="00CA657C">
        <w:rPr>
          <w:rFonts w:hint="eastAsia"/>
        </w:rPr>
        <w:t>）多个应用场景对视频分析</w:t>
      </w:r>
      <w:r>
        <w:rPr>
          <w:rFonts w:hint="eastAsia"/>
        </w:rPr>
        <w:t>系统</w:t>
      </w:r>
      <w:r w:rsidRPr="00CA657C">
        <w:rPr>
          <w:rFonts w:hint="eastAsia"/>
        </w:rPr>
        <w:t>的实时性和准确性要求较高。</w:t>
      </w:r>
    </w:p>
    <w:p w14:paraId="0A91C3EE" w14:textId="38FF9069" w:rsidR="008279AA" w:rsidRPr="008279AA" w:rsidRDefault="008279AA" w:rsidP="008279AA">
      <w:pPr>
        <w:pStyle w:val="af5"/>
      </w:pPr>
      <w:r w:rsidRPr="008279AA">
        <w:rPr>
          <w:rFonts w:hint="eastAsia"/>
        </w:rPr>
        <w:t>如今流行的大部分智能视频分析系统都是基于云计算模式的</w:t>
      </w:r>
      <w:r w:rsidR="00CA657C">
        <w:rPr>
          <w:rFonts w:hint="eastAsia"/>
        </w:rPr>
        <w:t>，</w:t>
      </w:r>
      <w:r w:rsidR="002A4AFE">
        <w:rPr>
          <w:rFonts w:hint="eastAsia"/>
        </w:rPr>
        <w:t>即</w:t>
      </w:r>
      <w:r w:rsidR="00CA657C">
        <w:rPr>
          <w:rFonts w:hint="eastAsia"/>
        </w:rPr>
        <w:t>终端设备</w:t>
      </w:r>
      <w:r w:rsidR="002A4AFE">
        <w:rPr>
          <w:rFonts w:hint="eastAsia"/>
        </w:rPr>
        <w:t>上的所有数据在靠近端的一侧不做任何</w:t>
      </w:r>
      <w:r w:rsidR="00CA657C">
        <w:rPr>
          <w:rFonts w:hint="eastAsia"/>
        </w:rPr>
        <w:t>分析</w:t>
      </w:r>
      <w:r w:rsidR="002A4AFE">
        <w:rPr>
          <w:rFonts w:hint="eastAsia"/>
        </w:rPr>
        <w:t>，而是将全部数据传输到</w:t>
      </w:r>
      <w:r w:rsidR="008A3C86">
        <w:rPr>
          <w:rFonts w:hint="eastAsia"/>
        </w:rPr>
        <w:t>计算资源丰富的</w:t>
      </w:r>
      <w:r w:rsidR="002A4AFE">
        <w:rPr>
          <w:rFonts w:hint="eastAsia"/>
        </w:rPr>
        <w:t>云</w:t>
      </w:r>
      <w:r w:rsidR="00CA657C">
        <w:rPr>
          <w:rFonts w:hint="eastAsia"/>
        </w:rPr>
        <w:t>中心</w:t>
      </w:r>
      <w:r w:rsidR="002A4AFE">
        <w:rPr>
          <w:rFonts w:hint="eastAsia"/>
        </w:rPr>
        <w:t>进行视频分析处理任务。</w:t>
      </w:r>
      <w:r w:rsidRPr="008279AA">
        <w:rPr>
          <w:rFonts w:hint="eastAsia"/>
        </w:rPr>
        <w:t>云计算模型可以为用户提供按需付费的服务，即可以即买即用，也可以随时停止。这种灵活的弹性计算</w:t>
      </w:r>
      <w:r w:rsidR="00CA657C">
        <w:rPr>
          <w:rFonts w:hint="eastAsia"/>
        </w:rPr>
        <w:t>模式具备强大的</w:t>
      </w:r>
      <w:r w:rsidRPr="008279AA">
        <w:rPr>
          <w:rFonts w:hint="eastAsia"/>
        </w:rPr>
        <w:t>可扩展性，</w:t>
      </w:r>
      <w:r w:rsidR="00CA657C">
        <w:rPr>
          <w:rFonts w:hint="eastAsia"/>
        </w:rPr>
        <w:t>并</w:t>
      </w:r>
      <w:r w:rsidRPr="008279AA">
        <w:rPr>
          <w:rFonts w:hint="eastAsia"/>
        </w:rPr>
        <w:t>支持系统的扩容和缩容，</w:t>
      </w:r>
      <w:r w:rsidR="00CA657C">
        <w:rPr>
          <w:rFonts w:hint="eastAsia"/>
        </w:rPr>
        <w:t>可以</w:t>
      </w:r>
      <w:r w:rsidRPr="008279AA">
        <w:rPr>
          <w:rFonts w:hint="eastAsia"/>
        </w:rPr>
        <w:t>集中式的管理视频数据。</w:t>
      </w:r>
      <w:r w:rsidR="00CA657C">
        <w:rPr>
          <w:rFonts w:hint="eastAsia"/>
        </w:rPr>
        <w:t>监控</w:t>
      </w:r>
      <w:r w:rsidRPr="008279AA">
        <w:rPr>
          <w:rFonts w:hint="eastAsia"/>
        </w:rPr>
        <w:t>摄像头采集的数据集中传输到云端统一分析，</w:t>
      </w:r>
      <w:r w:rsidR="00CA657C">
        <w:rPr>
          <w:rFonts w:hint="eastAsia"/>
        </w:rPr>
        <w:t>在一定程度上</w:t>
      </w:r>
      <w:r w:rsidRPr="008279AA">
        <w:rPr>
          <w:rFonts w:hint="eastAsia"/>
        </w:rPr>
        <w:t>降低了系统设计的复杂度。基于云计算的智能视频分析模型如今广泛用在交通、安防等智慧城市领域中</w:t>
      </w:r>
      <w:r w:rsidR="00074EDA">
        <w:rPr>
          <w:rFonts w:hint="eastAsia"/>
          <w:vertAlign w:val="superscript"/>
        </w:rPr>
        <w:t>[</w:t>
      </w:r>
      <w:r w:rsidR="00074EDA">
        <w:rPr>
          <w:vertAlign w:val="superscript"/>
        </w:rPr>
        <w:t>4]</w:t>
      </w:r>
      <w:r w:rsidRPr="008279AA">
        <w:rPr>
          <w:rFonts w:hint="eastAsia"/>
        </w:rPr>
        <w:t>。</w:t>
      </w:r>
    </w:p>
    <w:p w14:paraId="1516256E" w14:textId="7C842D7B" w:rsidR="008279AA" w:rsidRPr="003266D9" w:rsidRDefault="004D5470" w:rsidP="008279AA">
      <w:pPr>
        <w:pStyle w:val="af5"/>
        <w:rPr>
          <w:highlight w:val="yellow"/>
        </w:rPr>
      </w:pPr>
      <w:r>
        <w:rPr>
          <w:rFonts w:hint="eastAsia"/>
        </w:rPr>
        <w:t>然而</w:t>
      </w:r>
      <w:r w:rsidR="008279AA" w:rsidRPr="008279AA">
        <w:rPr>
          <w:rFonts w:hint="eastAsia"/>
        </w:rPr>
        <w:t>基</w:t>
      </w:r>
      <w:commentRangeStart w:id="60"/>
      <w:r w:rsidR="008279AA" w:rsidRPr="008279AA">
        <w:rPr>
          <w:rFonts w:hint="eastAsia"/>
        </w:rPr>
        <w:t>于云</w:t>
      </w:r>
      <w:r w:rsidR="00CA657C">
        <w:rPr>
          <w:rFonts w:hint="eastAsia"/>
        </w:rPr>
        <w:t>计算</w:t>
      </w:r>
      <w:r w:rsidR="008279AA" w:rsidRPr="008279AA">
        <w:rPr>
          <w:rFonts w:hint="eastAsia"/>
        </w:rPr>
        <w:t>模型</w:t>
      </w:r>
      <w:commentRangeEnd w:id="60"/>
      <w:r>
        <w:rPr>
          <w:rStyle w:val="af3"/>
          <w:rFonts w:ascii="Calibri" w:eastAsia="宋体" w:hAnsi="Calibri" w:cs="黑体"/>
        </w:rPr>
        <w:commentReference w:id="60"/>
      </w:r>
      <w:r w:rsidR="008279AA" w:rsidRPr="008279AA">
        <w:rPr>
          <w:rFonts w:hint="eastAsia"/>
        </w:rPr>
        <w:t>的智能视频分析系统已经无法胜任如今物联设备的与日俱增以及视频数据的指数级增长的情形。在海量数据场景下，终端设备（网络摄像头等）传输大量数据到云</w:t>
      </w:r>
      <w:r w:rsidR="00CA657C">
        <w:rPr>
          <w:rFonts w:hint="eastAsia"/>
        </w:rPr>
        <w:t>中心</w:t>
      </w:r>
      <w:r w:rsidR="008279AA" w:rsidRPr="008279AA">
        <w:rPr>
          <w:rFonts w:hint="eastAsia"/>
        </w:rPr>
        <w:t>必定会占用大量的带宽</w:t>
      </w:r>
      <w:r w:rsidR="0026245D">
        <w:rPr>
          <w:rFonts w:hint="eastAsia"/>
        </w:rPr>
        <w:t>，</w:t>
      </w:r>
      <w:r w:rsidR="00256DD7">
        <w:rPr>
          <w:rFonts w:hint="eastAsia"/>
        </w:rPr>
        <w:t>这会</w:t>
      </w:r>
      <w:r w:rsidR="008279AA" w:rsidRPr="008279AA">
        <w:rPr>
          <w:rFonts w:hint="eastAsia"/>
        </w:rPr>
        <w:t>严重影响系统</w:t>
      </w:r>
      <w:r w:rsidR="00902BE6">
        <w:rPr>
          <w:rFonts w:hint="eastAsia"/>
        </w:rPr>
        <w:t>的</w:t>
      </w:r>
      <w:r w:rsidR="008279AA" w:rsidRPr="008279AA">
        <w:rPr>
          <w:rFonts w:hint="eastAsia"/>
        </w:rPr>
        <w:t>实时性。</w:t>
      </w:r>
      <w:r w:rsidR="00CA657C">
        <w:rPr>
          <w:rFonts w:hint="eastAsia"/>
        </w:rPr>
        <w:t>为了解决上述问题，面向边缘设备所产生的海量数据计算的边缘计算模型应运而生【施巍松】。与基于云计算的视频分析模型不同的是，基于边缘计算的视频分析系统可以在靠近网络边缘侧处理大量临时数据，并存储在网络边缘设备上，这极大地减轻了网络带宽压力并减小了系统延迟，增强了服务响应能力。</w:t>
      </w:r>
    </w:p>
    <w:p w14:paraId="552C6CD4" w14:textId="3E6CE864" w:rsidR="00CA657C" w:rsidRDefault="00CA657C" w:rsidP="00CA657C">
      <w:pPr>
        <w:pStyle w:val="af5"/>
      </w:pPr>
      <w:r w:rsidRPr="003266D9">
        <w:rPr>
          <w:rFonts w:hint="eastAsia"/>
        </w:rPr>
        <w:lastRenderedPageBreak/>
        <w:t>但是，当前网络环境的动态变化和应用的弹性部署及退出使得边缘计算面临很大的压力，针对该模式存在的</w:t>
      </w:r>
      <w:r w:rsidRPr="00CA657C">
        <w:rPr>
          <w:rFonts w:hint="eastAsia"/>
        </w:rPr>
        <w:t>视频内容冗余，边缘侧计算压力过大，边缘服务器负载不均衡等</w:t>
      </w:r>
      <w:r w:rsidRPr="003266D9">
        <w:rPr>
          <w:rFonts w:hint="eastAsia"/>
        </w:rPr>
        <w:t>问题</w:t>
      </w:r>
      <w:r w:rsidRPr="00CA657C">
        <w:rPr>
          <w:rFonts w:hint="eastAsia"/>
        </w:rPr>
        <w:t>，本文</w:t>
      </w:r>
      <w:r w:rsidRPr="003266D9">
        <w:rPr>
          <w:rFonts w:hint="eastAsia"/>
        </w:rPr>
        <w:t>提出了</w:t>
      </w:r>
      <w:r w:rsidR="00A5318B">
        <w:rPr>
          <w:rFonts w:hint="eastAsia"/>
        </w:rPr>
        <w:t>基于云边</w:t>
      </w:r>
      <w:r>
        <w:rPr>
          <w:rFonts w:hint="eastAsia"/>
        </w:rPr>
        <w:t>端</w:t>
      </w:r>
      <w:r w:rsidR="00A5318B">
        <w:rPr>
          <w:rFonts w:hint="eastAsia"/>
        </w:rPr>
        <w:t>协同的实时视频分析</w:t>
      </w:r>
      <w:r>
        <w:rPr>
          <w:rFonts w:hint="eastAsia"/>
        </w:rPr>
        <w:t>系统，</w:t>
      </w:r>
      <w:r w:rsidRPr="00CA657C">
        <w:rPr>
          <w:rFonts w:hint="eastAsia"/>
        </w:rPr>
        <w:t>系统</w:t>
      </w:r>
      <w:r>
        <w:rPr>
          <w:rFonts w:hint="eastAsia"/>
        </w:rPr>
        <w:t>在网络架构层面</w:t>
      </w:r>
      <w:r w:rsidRPr="00CA657C">
        <w:rPr>
          <w:rFonts w:hint="eastAsia"/>
        </w:rPr>
        <w:t>主要分为三个</w:t>
      </w:r>
      <w:r>
        <w:rPr>
          <w:rFonts w:hint="eastAsia"/>
        </w:rPr>
        <w:t>部分：负责视频采集以及预处理的智能设备</w:t>
      </w:r>
      <w:r w:rsidRPr="00CA657C">
        <w:rPr>
          <w:rFonts w:hint="eastAsia"/>
        </w:rPr>
        <w:t>端、</w:t>
      </w:r>
      <w:r>
        <w:rPr>
          <w:rFonts w:hint="eastAsia"/>
        </w:rPr>
        <w:t>负责数据处理及初始分析的</w:t>
      </w:r>
      <w:r w:rsidRPr="00CA657C">
        <w:rPr>
          <w:rFonts w:hint="eastAsia"/>
        </w:rPr>
        <w:t>边缘</w:t>
      </w:r>
      <w:r>
        <w:rPr>
          <w:rFonts w:hint="eastAsia"/>
        </w:rPr>
        <w:t>端，</w:t>
      </w:r>
      <w:r w:rsidRPr="00CA657C">
        <w:rPr>
          <w:rFonts w:hint="eastAsia"/>
        </w:rPr>
        <w:t>以及</w:t>
      </w:r>
      <w:r>
        <w:rPr>
          <w:rFonts w:hint="eastAsia"/>
        </w:rPr>
        <w:t>负责数据存储及</w:t>
      </w:r>
      <w:r w:rsidRPr="00CA657C">
        <w:rPr>
          <w:rFonts w:hint="eastAsia"/>
        </w:rPr>
        <w:t>图像处理</w:t>
      </w:r>
      <w:r>
        <w:rPr>
          <w:rFonts w:hint="eastAsia"/>
        </w:rPr>
        <w:t>的云中心</w:t>
      </w:r>
      <w:r w:rsidRPr="00CA657C">
        <w:rPr>
          <w:rFonts w:hint="eastAsia"/>
        </w:rPr>
        <w:t>。</w:t>
      </w:r>
      <w:r>
        <w:rPr>
          <w:rFonts w:hint="eastAsia"/>
        </w:rPr>
        <w:t>基于云边端协同的实时视频分析系统</w:t>
      </w:r>
      <w:r w:rsidRPr="00CA657C">
        <w:rPr>
          <w:rFonts w:hint="eastAsia"/>
        </w:rPr>
        <w:t>在</w:t>
      </w:r>
      <w:r>
        <w:rPr>
          <w:rFonts w:hint="eastAsia"/>
        </w:rPr>
        <w:t>具备轻量级运算能力的智能设备</w:t>
      </w:r>
      <w:r w:rsidRPr="00CA657C">
        <w:rPr>
          <w:rFonts w:hint="eastAsia"/>
        </w:rPr>
        <w:t>上</w:t>
      </w:r>
      <w:r>
        <w:rPr>
          <w:rFonts w:hint="eastAsia"/>
        </w:rPr>
        <w:t>对视频数据</w:t>
      </w:r>
      <w:r w:rsidRPr="00CA657C">
        <w:rPr>
          <w:rFonts w:hint="eastAsia"/>
        </w:rPr>
        <w:t>预处理，过滤掉无效的视频帧</w:t>
      </w:r>
      <w:r>
        <w:rPr>
          <w:rFonts w:hint="eastAsia"/>
        </w:rPr>
        <w:t>从而</w:t>
      </w:r>
      <w:r w:rsidRPr="00CA657C">
        <w:rPr>
          <w:rFonts w:hint="eastAsia"/>
        </w:rPr>
        <w:t>减少监控视频中冗余信息。之后在边缘</w:t>
      </w:r>
      <w:r>
        <w:rPr>
          <w:rFonts w:hint="eastAsia"/>
        </w:rPr>
        <w:t>服务器</w:t>
      </w:r>
      <w:r w:rsidRPr="00CA657C">
        <w:rPr>
          <w:rFonts w:hint="eastAsia"/>
        </w:rPr>
        <w:t>上对视频数据提取关键帧</w:t>
      </w:r>
      <w:r>
        <w:rPr>
          <w:rFonts w:hint="eastAsia"/>
        </w:rPr>
        <w:t>并</w:t>
      </w:r>
      <w:r w:rsidRPr="00CA657C">
        <w:rPr>
          <w:rFonts w:hint="eastAsia"/>
        </w:rPr>
        <w:t>对帧图像进行运动前提取和目标检测，最后将检测出来的目标上传到云端，与失踪人口数据库进行人脸对比</w:t>
      </w:r>
      <w:r>
        <w:rPr>
          <w:rFonts w:hint="eastAsia"/>
        </w:rPr>
        <w:t>并返回结果，</w:t>
      </w:r>
      <w:r w:rsidRPr="00CA657C">
        <w:rPr>
          <w:rFonts w:hint="eastAsia"/>
        </w:rPr>
        <w:t>从而完成失踪人口找寻实时预警任务。</w:t>
      </w:r>
    </w:p>
    <w:p w14:paraId="67A0AD21" w14:textId="69614F4F" w:rsidR="00CA657C" w:rsidRPr="008A5D3C" w:rsidRDefault="00CA657C" w:rsidP="00CA657C">
      <w:pPr>
        <w:pStyle w:val="af5"/>
      </w:pPr>
      <w:r w:rsidRPr="008279AA">
        <w:rPr>
          <w:rFonts w:hint="eastAsia"/>
        </w:rPr>
        <w:t>与基于云</w:t>
      </w:r>
      <w:r>
        <w:rPr>
          <w:rFonts w:hint="eastAsia"/>
        </w:rPr>
        <w:t>计算以及边缘计算的</w:t>
      </w:r>
      <w:r w:rsidRPr="008279AA">
        <w:rPr>
          <w:rFonts w:hint="eastAsia"/>
        </w:rPr>
        <w:t>智能视频分析系统相比，</w:t>
      </w:r>
      <w:r>
        <w:rPr>
          <w:rFonts w:hint="eastAsia"/>
        </w:rPr>
        <w:t>云边协同模式</w:t>
      </w:r>
      <w:r w:rsidRPr="008279AA">
        <w:rPr>
          <w:rFonts w:hint="eastAsia"/>
        </w:rPr>
        <w:t>可以在</w:t>
      </w:r>
      <w:r>
        <w:rPr>
          <w:rFonts w:hint="eastAsia"/>
        </w:rPr>
        <w:t>系统开销</w:t>
      </w:r>
      <w:r w:rsidRPr="008279AA">
        <w:rPr>
          <w:rFonts w:hint="eastAsia"/>
        </w:rPr>
        <w:t>和</w:t>
      </w:r>
      <w:r>
        <w:rPr>
          <w:rFonts w:hint="eastAsia"/>
        </w:rPr>
        <w:t>安全隐私</w:t>
      </w:r>
      <w:r w:rsidRPr="008279AA">
        <w:rPr>
          <w:rFonts w:hint="eastAsia"/>
        </w:rPr>
        <w:t>上有很大的提高和改进。很好的解决了传统视频监控系统中资源开销大、网络传输负担</w:t>
      </w:r>
      <w:r>
        <w:rPr>
          <w:rFonts w:hint="eastAsia"/>
        </w:rPr>
        <w:t>重</w:t>
      </w:r>
      <w:r w:rsidRPr="008279AA">
        <w:rPr>
          <w:rFonts w:hint="eastAsia"/>
        </w:rPr>
        <w:t>、存储</w:t>
      </w:r>
      <w:r>
        <w:rPr>
          <w:rFonts w:hint="eastAsia"/>
        </w:rPr>
        <w:t>占用压力大</w:t>
      </w:r>
      <w:r w:rsidRPr="008279AA">
        <w:rPr>
          <w:rFonts w:hint="eastAsia"/>
        </w:rPr>
        <w:t>以及数据处理</w:t>
      </w:r>
      <w:r>
        <w:rPr>
          <w:rFonts w:hint="eastAsia"/>
        </w:rPr>
        <w:t>不及时</w:t>
      </w:r>
      <w:r w:rsidRPr="008279AA">
        <w:rPr>
          <w:rFonts w:hint="eastAsia"/>
        </w:rPr>
        <w:t>等问题</w:t>
      </w:r>
      <w:r>
        <w:rPr>
          <w:rFonts w:hint="eastAsia"/>
        </w:rPr>
        <w:t>。</w:t>
      </w:r>
    </w:p>
    <w:p w14:paraId="7C74CDD9" w14:textId="746AB7A2" w:rsidR="00480E02" w:rsidRDefault="0052270C" w:rsidP="00914EE4">
      <w:pPr>
        <w:pStyle w:val="a0"/>
      </w:pPr>
      <w:bookmarkStart w:id="61" w:name="_Toc68223705"/>
      <w:bookmarkStart w:id="62" w:name="_Toc68223706"/>
      <w:bookmarkStart w:id="63" w:name="_Toc68223707"/>
      <w:bookmarkEnd w:id="61"/>
      <w:bookmarkEnd w:id="62"/>
      <w:r>
        <w:rPr>
          <w:rFonts w:hint="eastAsia"/>
        </w:rPr>
        <w:t>监控</w:t>
      </w:r>
      <w:r w:rsidR="00130B90">
        <w:rPr>
          <w:rFonts w:hint="eastAsia"/>
        </w:rPr>
        <w:t>视频分析系统研究现</w:t>
      </w:r>
      <w:r w:rsidR="00914EE4">
        <w:rPr>
          <w:rFonts w:hint="eastAsia"/>
        </w:rPr>
        <w:t>状</w:t>
      </w:r>
      <w:bookmarkEnd w:id="63"/>
    </w:p>
    <w:p w14:paraId="36B2C15C" w14:textId="78902DF1" w:rsidR="00D2304E" w:rsidRDefault="00033E02" w:rsidP="007926AA">
      <w:pPr>
        <w:pStyle w:val="af5"/>
        <w:keepNext/>
        <w:spacing w:line="240" w:lineRule="auto"/>
        <w:jc w:val="center"/>
      </w:pPr>
      <w:r>
        <w:rPr>
          <w:noProof/>
        </w:rPr>
        <w:drawing>
          <wp:inline distT="0" distB="0" distL="0" distR="0" wp14:anchorId="4E3F6020" wp14:editId="0D1A2809">
            <wp:extent cx="3822700" cy="4102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云边协同.png"/>
                    <pic:cNvPicPr/>
                  </pic:nvPicPr>
                  <pic:blipFill>
                    <a:blip r:embed="rId18">
                      <a:extLst>
                        <a:ext uri="{28A0092B-C50C-407E-A947-70E740481C1C}">
                          <a14:useLocalDpi xmlns:a14="http://schemas.microsoft.com/office/drawing/2010/main" val="0"/>
                        </a:ext>
                      </a:extLst>
                    </a:blip>
                    <a:stretch>
                      <a:fillRect/>
                    </a:stretch>
                  </pic:blipFill>
                  <pic:spPr>
                    <a:xfrm>
                      <a:off x="0" y="0"/>
                      <a:ext cx="3822700" cy="4102100"/>
                    </a:xfrm>
                    <a:prstGeom prst="rect">
                      <a:avLst/>
                    </a:prstGeom>
                  </pic:spPr>
                </pic:pic>
              </a:graphicData>
            </a:graphic>
          </wp:inline>
        </w:drawing>
      </w:r>
    </w:p>
    <w:p w14:paraId="434999BA" w14:textId="0753C08C" w:rsidR="00247E95" w:rsidRPr="00033E02" w:rsidRDefault="00D2304E" w:rsidP="00914EE4">
      <w:pPr>
        <w:pStyle w:val="a7"/>
        <w:jc w:val="center"/>
      </w:pPr>
      <w:r>
        <w:rPr>
          <w:rFonts w:hint="eastAsia"/>
        </w:rPr>
        <w:t>图</w:t>
      </w:r>
      <w:r>
        <w:t xml:space="preserve">1-1 </w:t>
      </w:r>
      <w:r w:rsidR="00033E02">
        <w:rPr>
          <w:rFonts w:hint="eastAsia"/>
        </w:rPr>
        <w:t>基于云边协同的视频分析系统</w:t>
      </w:r>
    </w:p>
    <w:p w14:paraId="776A3E54" w14:textId="4EA46E9B" w:rsidR="00263125" w:rsidRPr="007F167B" w:rsidRDefault="00EE32CB" w:rsidP="007F167B">
      <w:pPr>
        <w:pStyle w:val="af5"/>
        <w:rPr>
          <w:vertAlign w:val="superscript"/>
        </w:rPr>
      </w:pPr>
      <w:commentRangeStart w:id="64"/>
      <w:r w:rsidRPr="00EE32CB">
        <w:rPr>
          <w:rFonts w:hint="eastAsia"/>
        </w:rPr>
        <w:t>视频监控</w:t>
      </w:r>
      <w:r w:rsidR="00CA657C">
        <w:rPr>
          <w:rFonts w:hint="eastAsia"/>
        </w:rPr>
        <w:t>系统</w:t>
      </w:r>
      <w:r w:rsidRPr="00EE32CB">
        <w:rPr>
          <w:rFonts w:hint="eastAsia"/>
        </w:rPr>
        <w:t>一共经历了三个主要的阶段。</w:t>
      </w:r>
      <w:r w:rsidRPr="00EE32CB">
        <w:rPr>
          <w:rFonts w:hint="eastAsia"/>
        </w:rPr>
        <w:t>(</w:t>
      </w:r>
      <w:r w:rsidRPr="00EE32CB">
        <w:t>1)</w:t>
      </w:r>
      <w:r w:rsidRPr="00EE32CB">
        <w:rPr>
          <w:rFonts w:hint="eastAsia"/>
        </w:rPr>
        <w:t>模拟信号视频监控系统</w:t>
      </w:r>
      <w:r w:rsidR="00362F33">
        <w:rPr>
          <w:rFonts w:hint="eastAsia"/>
        </w:rPr>
        <w:t xml:space="preserve"> </w:t>
      </w:r>
      <w:r w:rsidRPr="00EE32CB">
        <w:t>(2)</w:t>
      </w:r>
      <w:r w:rsidRPr="00EE32CB">
        <w:rPr>
          <w:rFonts w:hint="eastAsia"/>
        </w:rPr>
        <w:t>数字信号监控系统</w:t>
      </w:r>
      <w:r w:rsidR="00362F33">
        <w:rPr>
          <w:rFonts w:hint="eastAsia"/>
        </w:rPr>
        <w:t xml:space="preserve"> </w:t>
      </w:r>
      <w:r w:rsidRPr="00EE32CB">
        <w:t>(3)</w:t>
      </w:r>
      <w:r w:rsidRPr="00EE32CB">
        <w:rPr>
          <w:rFonts w:hint="eastAsia"/>
        </w:rPr>
        <w:t>网络监控系统</w:t>
      </w:r>
      <w:r w:rsidR="00CC6D80">
        <w:rPr>
          <w:rFonts w:hint="eastAsia"/>
          <w:vertAlign w:val="superscript"/>
        </w:rPr>
        <w:t>[</w:t>
      </w:r>
      <w:r w:rsidR="00CC6D80">
        <w:rPr>
          <w:vertAlign w:val="superscript"/>
        </w:rPr>
        <w:t>10]</w:t>
      </w:r>
      <w:r w:rsidRPr="00EE32CB">
        <w:rPr>
          <w:rFonts w:hint="eastAsia"/>
        </w:rPr>
        <w:t>。</w:t>
      </w:r>
      <w:commentRangeEnd w:id="64"/>
      <w:r w:rsidR="00BB068D">
        <w:rPr>
          <w:rStyle w:val="af3"/>
          <w:rFonts w:ascii="Calibri" w:eastAsia="宋体" w:hAnsi="Calibri" w:cs="黑体"/>
        </w:rPr>
        <w:commentReference w:id="64"/>
      </w:r>
      <w:r w:rsidRPr="00EE32CB">
        <w:rPr>
          <w:rFonts w:hint="eastAsia"/>
        </w:rPr>
        <w:t>第一阶段的模拟信号视频系统早在九十年</w:t>
      </w:r>
      <w:r w:rsidRPr="00EE32CB">
        <w:rPr>
          <w:rFonts w:hint="eastAsia"/>
        </w:rPr>
        <w:lastRenderedPageBreak/>
        <w:t>代初期就出现了。该设备严格限制了视频传输的距离，因此只能应用在短距离的场景监控下</w:t>
      </w:r>
      <w:r w:rsidR="009F71B1">
        <w:rPr>
          <w:rFonts w:hint="eastAsia"/>
          <w:vertAlign w:val="superscript"/>
        </w:rPr>
        <w:t>[</w:t>
      </w:r>
      <w:r w:rsidR="009F71B1">
        <w:rPr>
          <w:vertAlign w:val="superscript"/>
        </w:rPr>
        <w:t>11]</w:t>
      </w:r>
      <w:r w:rsidRPr="00EE32CB">
        <w:rPr>
          <w:rFonts w:hint="eastAsia"/>
        </w:rPr>
        <w:t>。该系统的组成部分包含了视频捕获摄影机、监控管理设备和用于存储数据的录像机。第二阶段的数字信号监控系统与压缩解码技术的发展息息相关。从模拟视频矩阵演变成数字视频矩阵，但是该系统也存在一些问题，例如外界因素的干扰</w:t>
      </w:r>
      <w:r w:rsidR="00CA657C">
        <w:rPr>
          <w:rFonts w:hint="eastAsia"/>
        </w:rPr>
        <w:t>会</w:t>
      </w:r>
      <w:r w:rsidRPr="00EE32CB">
        <w:rPr>
          <w:rFonts w:hint="eastAsia"/>
        </w:rPr>
        <w:t>导致系统的稳定性能</w:t>
      </w:r>
      <w:r w:rsidR="00CA657C">
        <w:rPr>
          <w:rFonts w:hint="eastAsia"/>
        </w:rPr>
        <w:t>下降</w:t>
      </w:r>
      <w:r w:rsidRPr="00EE32CB">
        <w:rPr>
          <w:rFonts w:hint="eastAsia"/>
        </w:rPr>
        <w:t>等。在网络快速发展的</w:t>
      </w:r>
      <w:r w:rsidRPr="00EE32CB">
        <w:rPr>
          <w:rFonts w:hint="eastAsia"/>
        </w:rPr>
        <w:t>2</w:t>
      </w:r>
      <w:r w:rsidRPr="00EE32CB">
        <w:t>1</w:t>
      </w:r>
      <w:r w:rsidRPr="00EE32CB">
        <w:rPr>
          <w:rFonts w:hint="eastAsia"/>
        </w:rPr>
        <w:t>世纪初，</w:t>
      </w:r>
      <w:r w:rsidRPr="00EE32CB">
        <w:rPr>
          <w:rFonts w:hint="eastAsia"/>
        </w:rPr>
        <w:t>IP</w:t>
      </w:r>
      <w:r w:rsidRPr="00EE32CB">
        <w:rPr>
          <w:rFonts w:hint="eastAsia"/>
        </w:rPr>
        <w:t>网络摄像头出现</w:t>
      </w:r>
      <w:r w:rsidR="00CA657C">
        <w:rPr>
          <w:rFonts w:hint="eastAsia"/>
        </w:rPr>
        <w:t>促进了网络监控系统的发展</w:t>
      </w:r>
      <w:r w:rsidRPr="00EE32CB">
        <w:rPr>
          <w:rFonts w:hint="eastAsia"/>
        </w:rPr>
        <w:t>。该</w:t>
      </w:r>
      <w:r w:rsidR="00CA657C">
        <w:rPr>
          <w:rFonts w:hint="eastAsia"/>
        </w:rPr>
        <w:t>类</w:t>
      </w:r>
      <w:r w:rsidRPr="00EE32CB">
        <w:rPr>
          <w:rFonts w:hint="eastAsia"/>
        </w:rPr>
        <w:t>系统</w:t>
      </w:r>
      <w:r w:rsidR="00CA657C">
        <w:rPr>
          <w:rFonts w:hint="eastAsia"/>
        </w:rPr>
        <w:t>将</w:t>
      </w:r>
      <w:r w:rsidRPr="00EE32CB">
        <w:rPr>
          <w:rFonts w:hint="eastAsia"/>
        </w:rPr>
        <w:t>数据信号</w:t>
      </w:r>
      <w:r w:rsidR="00CA657C">
        <w:rPr>
          <w:rFonts w:hint="eastAsia"/>
        </w:rPr>
        <w:t>转换</w:t>
      </w:r>
      <w:r w:rsidRPr="00EE32CB">
        <w:rPr>
          <w:rFonts w:hint="eastAsia"/>
        </w:rPr>
        <w:t>成数字信号，</w:t>
      </w:r>
      <w:r w:rsidR="00CA657C">
        <w:rPr>
          <w:rFonts w:hint="eastAsia"/>
        </w:rPr>
        <w:t>从而</w:t>
      </w:r>
      <w:r w:rsidRPr="00EE32CB">
        <w:rPr>
          <w:rFonts w:hint="eastAsia"/>
        </w:rPr>
        <w:t>提高</w:t>
      </w:r>
      <w:r w:rsidR="00CA657C">
        <w:rPr>
          <w:rFonts w:hint="eastAsia"/>
        </w:rPr>
        <w:t>整体</w:t>
      </w:r>
      <w:r w:rsidRPr="00EE32CB">
        <w:rPr>
          <w:rFonts w:hint="eastAsia"/>
        </w:rPr>
        <w:t>的智能性。该</w:t>
      </w:r>
      <w:r w:rsidR="00CA657C">
        <w:rPr>
          <w:rFonts w:hint="eastAsia"/>
        </w:rPr>
        <w:t>类</w:t>
      </w:r>
      <w:r w:rsidRPr="00EE32CB">
        <w:rPr>
          <w:rFonts w:hint="eastAsia"/>
        </w:rPr>
        <w:t>系统</w:t>
      </w:r>
      <w:r w:rsidR="00CA657C">
        <w:rPr>
          <w:rFonts w:hint="eastAsia"/>
        </w:rPr>
        <w:t>一般</w:t>
      </w:r>
      <w:r w:rsidRPr="00EE32CB">
        <w:rPr>
          <w:rFonts w:hint="eastAsia"/>
        </w:rPr>
        <w:t>由五部分组成</w:t>
      </w:r>
      <w:r w:rsidR="00CA657C">
        <w:rPr>
          <w:rFonts w:hint="eastAsia"/>
        </w:rPr>
        <w:t>：</w:t>
      </w:r>
      <w:r w:rsidRPr="00EE32CB">
        <w:rPr>
          <w:rFonts w:hint="eastAsia"/>
        </w:rPr>
        <w:t>摄像头、数据传输组件、控制管理设备、监控设备和数据存储设备。</w:t>
      </w:r>
    </w:p>
    <w:p w14:paraId="73A0D63C" w14:textId="18622D5E" w:rsidR="008D228C" w:rsidRDefault="008D228C" w:rsidP="008D228C">
      <w:pPr>
        <w:pStyle w:val="af5"/>
      </w:pPr>
      <w:r w:rsidRPr="008D228C">
        <w:rPr>
          <w:rFonts w:hint="eastAsia"/>
        </w:rPr>
        <w:t>视频分析技术主要用来检测连续图像中感兴趣的目标以及该目标的</w:t>
      </w:r>
      <w:r w:rsidR="00CA657C">
        <w:rPr>
          <w:rFonts w:hint="eastAsia"/>
        </w:rPr>
        <w:t>分析</w:t>
      </w:r>
      <w:r w:rsidRPr="008D228C">
        <w:rPr>
          <w:rFonts w:hint="eastAsia"/>
        </w:rPr>
        <w:t>、跟踪等任务。</w:t>
      </w:r>
      <w:r w:rsidR="00CA657C">
        <w:rPr>
          <w:rFonts w:hint="eastAsia"/>
        </w:rPr>
        <w:t>目前</w:t>
      </w:r>
      <w:r w:rsidRPr="008D228C">
        <w:rPr>
          <w:rFonts w:hint="eastAsia"/>
        </w:rPr>
        <w:t>的监控视频分析系统</w:t>
      </w:r>
      <w:r w:rsidR="00CA657C">
        <w:rPr>
          <w:rFonts w:hint="eastAsia"/>
        </w:rPr>
        <w:t>以数据分析位置为基准</w:t>
      </w:r>
      <w:r w:rsidRPr="008D228C">
        <w:rPr>
          <w:rFonts w:hint="eastAsia"/>
        </w:rPr>
        <w:t>主要分为</w:t>
      </w:r>
      <w:r w:rsidR="00CA657C">
        <w:rPr>
          <w:rFonts w:hint="eastAsia"/>
        </w:rPr>
        <w:t>两类：</w:t>
      </w:r>
      <w:r w:rsidR="007F167B">
        <w:rPr>
          <w:rFonts w:hint="eastAsia"/>
        </w:rPr>
        <w:t>采集端</w:t>
      </w:r>
      <w:r w:rsidRPr="008D228C">
        <w:rPr>
          <w:rFonts w:hint="eastAsia"/>
        </w:rPr>
        <w:t>分析</w:t>
      </w:r>
      <w:r w:rsidR="00CA657C">
        <w:rPr>
          <w:rFonts w:hint="eastAsia"/>
        </w:rPr>
        <w:t>模式</w:t>
      </w:r>
      <w:r w:rsidRPr="008D228C">
        <w:rPr>
          <w:rFonts w:hint="eastAsia"/>
        </w:rPr>
        <w:t>和</w:t>
      </w:r>
      <w:r w:rsidR="007F167B">
        <w:rPr>
          <w:rFonts w:hint="eastAsia"/>
        </w:rPr>
        <w:t>服务器端</w:t>
      </w:r>
      <w:r w:rsidRPr="008D228C">
        <w:rPr>
          <w:rFonts w:hint="eastAsia"/>
        </w:rPr>
        <w:t>分析</w:t>
      </w:r>
      <w:r w:rsidR="00CA657C">
        <w:rPr>
          <w:rFonts w:hint="eastAsia"/>
        </w:rPr>
        <w:t>模式</w:t>
      </w:r>
      <w:r w:rsidR="009F71B1">
        <w:rPr>
          <w:rFonts w:hint="eastAsia"/>
          <w:vertAlign w:val="superscript"/>
        </w:rPr>
        <w:t>[</w:t>
      </w:r>
      <w:r w:rsidR="009F71B1">
        <w:rPr>
          <w:vertAlign w:val="superscript"/>
        </w:rPr>
        <w:t>13]</w:t>
      </w:r>
      <w:r w:rsidRPr="008D228C">
        <w:rPr>
          <w:rFonts w:hint="eastAsia"/>
        </w:rPr>
        <w:t>。</w:t>
      </w:r>
      <w:r w:rsidR="007F167B">
        <w:rPr>
          <w:rFonts w:hint="eastAsia"/>
        </w:rPr>
        <w:t>采集端</w:t>
      </w:r>
      <w:r w:rsidRPr="008D228C">
        <w:rPr>
          <w:rFonts w:hint="eastAsia"/>
        </w:rPr>
        <w:t>分析</w:t>
      </w:r>
      <w:r w:rsidR="00CA657C">
        <w:rPr>
          <w:rFonts w:hint="eastAsia"/>
        </w:rPr>
        <w:t>模式化</w:t>
      </w:r>
      <w:r w:rsidRPr="008D228C">
        <w:rPr>
          <w:rFonts w:hint="eastAsia"/>
        </w:rPr>
        <w:t>即是带有运算能力的网络摄像头在</w:t>
      </w:r>
      <w:r w:rsidR="00CA657C">
        <w:rPr>
          <w:rFonts w:hint="eastAsia"/>
        </w:rPr>
        <w:t>视频</w:t>
      </w:r>
      <w:r w:rsidRPr="008D228C">
        <w:rPr>
          <w:rFonts w:hint="eastAsia"/>
        </w:rPr>
        <w:t>采集</w:t>
      </w:r>
      <w:r w:rsidR="00CA657C">
        <w:rPr>
          <w:rFonts w:hint="eastAsia"/>
        </w:rPr>
        <w:t>时</w:t>
      </w:r>
      <w:r w:rsidRPr="008D228C">
        <w:rPr>
          <w:rFonts w:hint="eastAsia"/>
        </w:rPr>
        <w:t>对视频</w:t>
      </w:r>
      <w:r w:rsidR="00CA657C">
        <w:rPr>
          <w:rFonts w:hint="eastAsia"/>
        </w:rPr>
        <w:t>数据</w:t>
      </w:r>
      <w:r w:rsidRPr="008D228C">
        <w:rPr>
          <w:rFonts w:hint="eastAsia"/>
        </w:rPr>
        <w:t>分析处理</w:t>
      </w:r>
      <w:r w:rsidR="00CA657C">
        <w:rPr>
          <w:rFonts w:hint="eastAsia"/>
        </w:rPr>
        <w:t>，</w:t>
      </w:r>
      <w:r w:rsidRPr="008D228C">
        <w:rPr>
          <w:rFonts w:hint="eastAsia"/>
        </w:rPr>
        <w:t>但</w:t>
      </w:r>
      <w:r w:rsidR="00CA657C">
        <w:rPr>
          <w:rFonts w:hint="eastAsia"/>
        </w:rPr>
        <w:t>是，</w:t>
      </w:r>
      <w:r w:rsidRPr="008D228C">
        <w:rPr>
          <w:rFonts w:hint="eastAsia"/>
        </w:rPr>
        <w:t>一旦视频数据量增加或者视频内容变得复杂之后</w:t>
      </w:r>
      <w:r w:rsidR="007F167B">
        <w:rPr>
          <w:rFonts w:hint="eastAsia"/>
        </w:rPr>
        <w:t>，</w:t>
      </w:r>
      <w:r w:rsidR="00CA657C">
        <w:rPr>
          <w:rFonts w:hint="eastAsia"/>
        </w:rPr>
        <w:t>该模式的</w:t>
      </w:r>
      <w:r w:rsidRPr="008D228C">
        <w:rPr>
          <w:rFonts w:hint="eastAsia"/>
        </w:rPr>
        <w:t>计算和存储资源有限的问题就暴露出来了。</w:t>
      </w:r>
      <w:r w:rsidR="00CA657C">
        <w:rPr>
          <w:rFonts w:hint="eastAsia"/>
        </w:rPr>
        <w:t>服务器端</w:t>
      </w:r>
      <w:r w:rsidR="00CA657C" w:rsidRPr="008D228C">
        <w:rPr>
          <w:rFonts w:hint="eastAsia"/>
        </w:rPr>
        <w:t>分析</w:t>
      </w:r>
      <w:r w:rsidR="00CA657C">
        <w:rPr>
          <w:rFonts w:hint="eastAsia"/>
        </w:rPr>
        <w:t>与采集端分析截然相反，该模式的监控摄像头不具备网络运算能力，</w:t>
      </w:r>
      <w:r w:rsidRPr="008D228C">
        <w:rPr>
          <w:rFonts w:hint="eastAsia"/>
        </w:rPr>
        <w:t>将采集</w:t>
      </w:r>
      <w:r w:rsidR="00CA657C">
        <w:rPr>
          <w:rFonts w:hint="eastAsia"/>
        </w:rPr>
        <w:t>到</w:t>
      </w:r>
      <w:r w:rsidRPr="008D228C">
        <w:rPr>
          <w:rFonts w:hint="eastAsia"/>
        </w:rPr>
        <w:t>的视频</w:t>
      </w:r>
      <w:r w:rsidR="00CA657C">
        <w:rPr>
          <w:rFonts w:hint="eastAsia"/>
        </w:rPr>
        <w:t>数据传输到</w:t>
      </w:r>
      <w:r w:rsidR="007F167B">
        <w:rPr>
          <w:rFonts w:hint="eastAsia"/>
        </w:rPr>
        <w:t>云</w:t>
      </w:r>
      <w:r w:rsidR="00CA657C">
        <w:rPr>
          <w:rFonts w:hint="eastAsia"/>
        </w:rPr>
        <w:t>中心统一</w:t>
      </w:r>
      <w:r w:rsidRPr="008D228C">
        <w:rPr>
          <w:rFonts w:hint="eastAsia"/>
        </w:rPr>
        <w:t>分析处理。</w:t>
      </w:r>
    </w:p>
    <w:p w14:paraId="7FD9DC7B" w14:textId="3F38B160" w:rsidR="00B03387" w:rsidRPr="00417534" w:rsidRDefault="00B03387" w:rsidP="00B03387">
      <w:pPr>
        <w:pStyle w:val="af5"/>
        <w:spacing w:line="240" w:lineRule="auto"/>
        <w:jc w:val="center"/>
      </w:pPr>
    </w:p>
    <w:p w14:paraId="5818CB03" w14:textId="7DE50C4B" w:rsidR="00CA657C" w:rsidRDefault="00CA657C" w:rsidP="00CA657C">
      <w:pPr>
        <w:pStyle w:val="af5"/>
      </w:pPr>
      <w:r>
        <w:rPr>
          <w:rFonts w:hint="eastAsia"/>
        </w:rPr>
        <w:t>在产业界，</w:t>
      </w:r>
      <w:r w:rsidR="00FA3A87">
        <w:rPr>
          <w:rFonts w:hint="eastAsia"/>
        </w:rPr>
        <w:t>华为</w:t>
      </w:r>
      <w:r>
        <w:rPr>
          <w:rFonts w:hint="eastAsia"/>
        </w:rPr>
        <w:t>于</w:t>
      </w:r>
      <w:r>
        <w:rPr>
          <w:rFonts w:hint="eastAsia"/>
        </w:rPr>
        <w:t>2</w:t>
      </w:r>
      <w:r>
        <w:t>016</w:t>
      </w:r>
      <w:r>
        <w:rPr>
          <w:rFonts w:hint="eastAsia"/>
        </w:rPr>
        <w:t>年</w:t>
      </w:r>
      <w:r w:rsidR="00FA3A87">
        <w:rPr>
          <w:rFonts w:hint="eastAsia"/>
        </w:rPr>
        <w:t>提出了视频云的概念，运用智能视频分析技术，结合云计算、云存储以及强大的大数据分析能力，公布了智能视频云解决方案。</w:t>
      </w:r>
      <w:r w:rsidR="00FA3A87">
        <w:rPr>
          <w:rFonts w:hint="eastAsia"/>
        </w:rPr>
        <w:t>2017</w:t>
      </w:r>
      <w:r w:rsidR="00FA3A87">
        <w:rPr>
          <w:rFonts w:hint="eastAsia"/>
        </w:rPr>
        <w:t>年，阿里视频云也推出了智能视频解决方案，极大的提高了处理图像的效率，加速并助力视频产业的快速发展。</w:t>
      </w:r>
      <w:r>
        <w:rPr>
          <w:rFonts w:hint="eastAsia"/>
        </w:rPr>
        <w:t>同年</w:t>
      </w:r>
      <w:r w:rsidR="00FA3A87">
        <w:rPr>
          <w:rFonts w:hint="eastAsia"/>
        </w:rPr>
        <w:t>，海康威视发布了</w:t>
      </w:r>
      <w:proofErr w:type="spellStart"/>
      <w:r w:rsidR="00FA3A87">
        <w:rPr>
          <w:rFonts w:hint="eastAsia"/>
        </w:rPr>
        <w:t>AICloud</w:t>
      </w:r>
      <w:proofErr w:type="spellEnd"/>
      <w:r w:rsidR="00FA3A87">
        <w:rPr>
          <w:rFonts w:hint="eastAsia"/>
        </w:rPr>
        <w:t>智能框架，融合了云中心、边缘域和边缘节点</w:t>
      </w:r>
      <w:r>
        <w:rPr>
          <w:rFonts w:hint="eastAsia"/>
        </w:rPr>
        <w:t>，</w:t>
      </w:r>
      <w:r w:rsidR="00FA3A87">
        <w:rPr>
          <w:rFonts w:hint="eastAsia"/>
        </w:rPr>
        <w:t>实现了从端到中心的</w:t>
      </w:r>
      <w:r>
        <w:rPr>
          <w:rFonts w:hint="eastAsia"/>
        </w:rPr>
        <w:t>云边协同架构</w:t>
      </w:r>
      <w:r w:rsidR="00FA3A87">
        <w:rPr>
          <w:rFonts w:hint="eastAsia"/>
        </w:rPr>
        <w:t>，边缘计算、边缘节点的引入使得边缘侧能够分担海量数据给中心带来的压力，使得图像目标细节传输更</w:t>
      </w:r>
      <w:r>
        <w:rPr>
          <w:rFonts w:hint="eastAsia"/>
        </w:rPr>
        <w:t>加</w:t>
      </w:r>
      <w:r w:rsidR="00FA3A87">
        <w:rPr>
          <w:rFonts w:hint="eastAsia"/>
        </w:rPr>
        <w:t>高效，数据分级应用更加灵活，</w:t>
      </w:r>
      <w:r>
        <w:rPr>
          <w:rFonts w:hint="eastAsia"/>
        </w:rPr>
        <w:t>并</w:t>
      </w:r>
      <w:r w:rsidR="00FA3A87">
        <w:rPr>
          <w:rFonts w:hint="eastAsia"/>
        </w:rPr>
        <w:t>提高</w:t>
      </w:r>
      <w:r>
        <w:rPr>
          <w:rFonts w:hint="eastAsia"/>
        </w:rPr>
        <w:t>了</w:t>
      </w:r>
      <w:r w:rsidR="00FA3A87">
        <w:rPr>
          <w:rFonts w:hint="eastAsia"/>
        </w:rPr>
        <w:t>系统的整体性能。</w:t>
      </w:r>
    </w:p>
    <w:p w14:paraId="11B85AC8" w14:textId="00F0F7F4" w:rsidR="00CA657C" w:rsidRDefault="00CA657C" w:rsidP="00C03B3D">
      <w:pPr>
        <w:pStyle w:val="af5"/>
      </w:pPr>
      <w:r>
        <w:rPr>
          <w:rFonts w:hint="eastAsia"/>
          <w:highlight w:val="yellow"/>
        </w:rPr>
        <w:t>在学术界，</w:t>
      </w:r>
      <w:r>
        <w:rPr>
          <w:rFonts w:hint="eastAsia"/>
        </w:rPr>
        <w:t>Yi</w:t>
      </w:r>
      <w:r>
        <w:rPr>
          <w:rFonts w:hint="eastAsia"/>
        </w:rPr>
        <w:t>基于边缘计算提出了一种低时延的视频分析系统</w:t>
      </w:r>
      <w:r>
        <w:t>(Latency-aware Video Analytics)</w:t>
      </w:r>
      <w:r>
        <w:rPr>
          <w:rFonts w:hint="eastAsia"/>
        </w:rPr>
        <w:t>，该系统可以将视频分析任务迁移到数据中心和边缘节点之间，并且可以协调多个边缘节点来处理视频分析任务为临近的用户提供实时的视频分析计算服务。类似的，</w:t>
      </w:r>
      <w:commentRangeStart w:id="65"/>
      <w:r>
        <w:t>Long</w:t>
      </w:r>
      <w:r>
        <w:rPr>
          <w:rFonts w:hint="eastAsia"/>
        </w:rPr>
        <w:t>提出了一种边缘计算框架</w:t>
      </w:r>
      <w:commentRangeEnd w:id="65"/>
      <w:r>
        <w:rPr>
          <w:rStyle w:val="af3"/>
          <w:rFonts w:ascii="Calibri" w:eastAsia="宋体" w:hAnsi="Calibri" w:cs="黑体"/>
        </w:rPr>
        <w:commentReference w:id="65"/>
      </w:r>
      <w:r>
        <w:rPr>
          <w:rFonts w:hint="eastAsia"/>
        </w:rPr>
        <w:t>，该框架可以将计算资源丰富的移动端设备以最优的算法分成多个视频处理单元，以达到在移动端上实现对延迟敏感的多媒体物联网任务的协调调度。改边缘计算框架目的是检测视频中的人物，在保障检测人物准确率的前提下降低系统处理时延。在此基础上，</w:t>
      </w:r>
      <w:r>
        <w:rPr>
          <w:rFonts w:hint="eastAsia"/>
        </w:rPr>
        <w:t xml:space="preserve">2020 </w:t>
      </w:r>
      <w:r>
        <w:rPr>
          <w:rFonts w:hint="eastAsia"/>
        </w:rPr>
        <w:t>年</w:t>
      </w:r>
      <w:r>
        <w:rPr>
          <w:rFonts w:hint="eastAsia"/>
        </w:rPr>
        <w:t xml:space="preserve">2 </w:t>
      </w:r>
      <w:r>
        <w:rPr>
          <w:rFonts w:hint="eastAsia"/>
        </w:rPr>
        <w:t>月，</w:t>
      </w:r>
      <w:r>
        <w:t>Anjum</w:t>
      </w:r>
      <w:r>
        <w:rPr>
          <w:rFonts w:hint="eastAsia"/>
        </w:rPr>
        <w:t>提出了</w:t>
      </w:r>
      <w:r w:rsidRPr="000F015A">
        <w:rPr>
          <w:rFonts w:hint="eastAsia"/>
        </w:rPr>
        <w:t>在边缘服务器上完成数据预处理的操作并对分布式数据采集分析的模型。采取云边协同模式，体现了“边缘”和云端的密切联系。该模型预计用在安防系统中，以解决传统模型在海量视频数据场景下出现的传输带宽消耗和时延高等问题</w:t>
      </w:r>
      <w:r>
        <w:rPr>
          <w:rFonts w:hint="eastAsia"/>
        </w:rPr>
        <w:t>。</w:t>
      </w:r>
    </w:p>
    <w:p w14:paraId="56D6DAEC" w14:textId="7250A6A9" w:rsidR="007A05EB" w:rsidRDefault="007A05EB" w:rsidP="00CA657C">
      <w:pPr>
        <w:pStyle w:val="af5"/>
      </w:pPr>
    </w:p>
    <w:p w14:paraId="65705A7D" w14:textId="3C42F64E" w:rsidR="004D6BF3" w:rsidRPr="006B1A15" w:rsidRDefault="00441DD3" w:rsidP="00441DD3">
      <w:pPr>
        <w:pStyle w:val="af5"/>
      </w:pPr>
      <w:r>
        <w:rPr>
          <w:rFonts w:hint="eastAsia"/>
        </w:rPr>
        <w:lastRenderedPageBreak/>
        <w:t>具体的云边协同视频分析架构如图</w:t>
      </w:r>
      <w:r>
        <w:rPr>
          <w:rFonts w:hint="eastAsia"/>
        </w:rPr>
        <w:t xml:space="preserve"> 1-1 </w:t>
      </w:r>
      <w:r>
        <w:rPr>
          <w:rFonts w:hint="eastAsia"/>
        </w:rPr>
        <w:t>所示</w:t>
      </w:r>
      <w:r w:rsidR="00A5646E">
        <w:rPr>
          <w:rFonts w:hint="eastAsia"/>
        </w:rPr>
        <w:t>。</w:t>
      </w:r>
      <w:r w:rsidR="00CA657C">
        <w:rPr>
          <w:rFonts w:hint="eastAsia"/>
        </w:rPr>
        <w:t>该</w:t>
      </w:r>
      <w:r w:rsidR="001D684F">
        <w:rPr>
          <w:rFonts w:hint="eastAsia"/>
        </w:rPr>
        <w:t>框架</w:t>
      </w:r>
      <w:r w:rsidR="00CA657C">
        <w:rPr>
          <w:rFonts w:hint="eastAsia"/>
        </w:rPr>
        <w:t>在一定程度上</w:t>
      </w:r>
      <w:r w:rsidR="001D684F">
        <w:rPr>
          <w:rFonts w:hint="eastAsia"/>
        </w:rPr>
        <w:t>解决了带宽时延等问题，但在去除冗余的监控视频帧算法</w:t>
      </w:r>
      <w:r w:rsidR="00A5646E">
        <w:rPr>
          <w:rFonts w:hint="eastAsia"/>
        </w:rPr>
        <w:t>、</w:t>
      </w:r>
      <w:r w:rsidR="001D684F">
        <w:rPr>
          <w:rFonts w:hint="eastAsia"/>
        </w:rPr>
        <w:t>节省计算成本</w:t>
      </w:r>
      <w:r w:rsidR="00A5646E">
        <w:rPr>
          <w:rFonts w:hint="eastAsia"/>
        </w:rPr>
        <w:t>和缩短系统处理时延等</w:t>
      </w:r>
      <w:r w:rsidR="001D684F">
        <w:rPr>
          <w:rFonts w:hint="eastAsia"/>
        </w:rPr>
        <w:t>方面还有待改进。</w:t>
      </w:r>
      <w:r w:rsidR="00A5646E">
        <w:rPr>
          <w:rFonts w:hint="eastAsia"/>
        </w:rPr>
        <w:t>因此</w:t>
      </w:r>
      <w:r w:rsidR="00A5646E" w:rsidRPr="00EE32CB">
        <w:rPr>
          <w:rFonts w:hint="eastAsia"/>
        </w:rPr>
        <w:t>本文提出了</w:t>
      </w:r>
      <w:r w:rsidR="00EA509B">
        <w:rPr>
          <w:rFonts w:hint="eastAsia"/>
        </w:rPr>
        <w:t>基于</w:t>
      </w:r>
      <w:r w:rsidR="00A5646E" w:rsidRPr="00EE32CB">
        <w:rPr>
          <w:rFonts w:hint="eastAsia"/>
        </w:rPr>
        <w:t>云边</w:t>
      </w:r>
      <w:r w:rsidR="00A5646E">
        <w:rPr>
          <w:rFonts w:hint="eastAsia"/>
        </w:rPr>
        <w:t>端</w:t>
      </w:r>
      <w:r w:rsidR="00A5646E" w:rsidRPr="00EE32CB">
        <w:rPr>
          <w:rFonts w:hint="eastAsia"/>
        </w:rPr>
        <w:t>协同的智能视频监控架构，解决了</w:t>
      </w:r>
      <w:r w:rsidR="00CA657C">
        <w:rPr>
          <w:rFonts w:hint="eastAsia"/>
        </w:rPr>
        <w:t>目前</w:t>
      </w:r>
      <w:r w:rsidR="00EA509B">
        <w:rPr>
          <w:rFonts w:hint="eastAsia"/>
        </w:rPr>
        <w:t>视频分析系统</w:t>
      </w:r>
      <w:r w:rsidR="00A5646E" w:rsidRPr="00EE32CB">
        <w:rPr>
          <w:rFonts w:hint="eastAsia"/>
        </w:rPr>
        <w:t>存在</w:t>
      </w:r>
      <w:r w:rsidR="00CA657C">
        <w:rPr>
          <w:rFonts w:hint="eastAsia"/>
        </w:rPr>
        <w:t>的</w:t>
      </w:r>
      <w:r w:rsidR="00A5646E" w:rsidRPr="00EE32CB">
        <w:rPr>
          <w:rFonts w:hint="eastAsia"/>
        </w:rPr>
        <w:t>问题及缺陷</w:t>
      </w:r>
      <w:r w:rsidR="00EA509B">
        <w:rPr>
          <w:rFonts w:hint="eastAsia"/>
        </w:rPr>
        <w:t>，并</w:t>
      </w:r>
      <w:r w:rsidR="00CA657C">
        <w:rPr>
          <w:rFonts w:hint="eastAsia"/>
        </w:rPr>
        <w:t>在算法上加以改进同时设计并实现了实时视频监控系统</w:t>
      </w:r>
      <w:r w:rsidR="00D80EC9">
        <w:rPr>
          <w:rFonts w:hint="eastAsia"/>
        </w:rPr>
        <w:t>。</w:t>
      </w:r>
    </w:p>
    <w:p w14:paraId="34D3AEAD" w14:textId="22E8E2F2" w:rsidR="0052270C" w:rsidRDefault="0052270C" w:rsidP="0052270C">
      <w:pPr>
        <w:pStyle w:val="a0"/>
      </w:pPr>
      <w:bookmarkStart w:id="66" w:name="_Toc68223708"/>
      <w:r>
        <w:rPr>
          <w:rFonts w:hint="eastAsia"/>
        </w:rPr>
        <w:t>论文的主要工作</w:t>
      </w:r>
      <w:bookmarkEnd w:id="66"/>
    </w:p>
    <w:p w14:paraId="2AF60E9C" w14:textId="61100CC7" w:rsidR="00110636" w:rsidRDefault="00110636" w:rsidP="0052270C">
      <w:pPr>
        <w:pStyle w:val="af5"/>
        <w:ind w:firstLineChars="0"/>
      </w:pPr>
      <w:r>
        <w:rPr>
          <w:rFonts w:hint="eastAsia"/>
        </w:rPr>
        <w:t>本文基于失踪人口找寻并实时汇报的应用场景，</w:t>
      </w:r>
      <w:r w:rsidR="00CA657C">
        <w:rPr>
          <w:rFonts w:hint="eastAsia"/>
        </w:rPr>
        <w:t>联合智能设备群、边缘服务器群和云中心</w:t>
      </w:r>
      <w:r>
        <w:rPr>
          <w:rFonts w:hint="eastAsia"/>
        </w:rPr>
        <w:t>搭建了监控视频分析处理系统</w:t>
      </w:r>
      <w:r w:rsidR="00BF5113">
        <w:rPr>
          <w:rFonts w:hint="eastAsia"/>
        </w:rPr>
        <w:t>，保障</w:t>
      </w:r>
      <w:r w:rsidR="00CA657C">
        <w:rPr>
          <w:rFonts w:hint="eastAsia"/>
        </w:rPr>
        <w:t>了</w:t>
      </w:r>
      <w:r w:rsidR="00BF5113">
        <w:rPr>
          <w:rFonts w:hint="eastAsia"/>
        </w:rPr>
        <w:t>视频数据处理的实时性和准确性，同时优化了视频处理的过程，很大程度上提高了系统整体的性能</w:t>
      </w:r>
      <w:r w:rsidR="00C274DD">
        <w:rPr>
          <w:rFonts w:hint="eastAsia"/>
        </w:rPr>
        <w:t>，本文的主要工作如下：</w:t>
      </w:r>
    </w:p>
    <w:p w14:paraId="137DE240" w14:textId="4944C155" w:rsidR="0052270C" w:rsidRPr="0052270C" w:rsidRDefault="00304BFF" w:rsidP="0052270C">
      <w:pPr>
        <w:pStyle w:val="af5"/>
        <w:ind w:firstLineChars="0"/>
      </w:pPr>
      <w:r>
        <w:rPr>
          <w:rFonts w:hint="eastAsia"/>
        </w:rPr>
        <w:t>(</w:t>
      </w:r>
      <w:r>
        <w:t>1)</w:t>
      </w:r>
      <w:r w:rsidR="0052270C" w:rsidRPr="0052270C">
        <w:t>调研视频分析系统的发展背景</w:t>
      </w:r>
      <w:r w:rsidR="00CA657C">
        <w:rPr>
          <w:rFonts w:hint="eastAsia"/>
        </w:rPr>
        <w:t>、现状及</w:t>
      </w:r>
      <w:r w:rsidR="0052270C" w:rsidRPr="0052270C">
        <w:t>研究意义，基于</w:t>
      </w:r>
      <w:proofErr w:type="spellStart"/>
      <w:r w:rsidR="0052270C" w:rsidRPr="0052270C">
        <w:t>hdfs</w:t>
      </w:r>
      <w:proofErr w:type="spellEnd"/>
      <w:r w:rsidR="00F8369C">
        <w:rPr>
          <w:rFonts w:hint="eastAsia"/>
        </w:rPr>
        <w:t>、</w:t>
      </w:r>
      <w:r w:rsidR="0052270C" w:rsidRPr="0052270C">
        <w:t>spark</w:t>
      </w:r>
      <w:r w:rsidR="00F8369C">
        <w:rPr>
          <w:rFonts w:hint="eastAsia"/>
        </w:rPr>
        <w:t>、</w:t>
      </w:r>
      <w:proofErr w:type="spellStart"/>
      <w:r w:rsidR="0052270C" w:rsidRPr="0052270C">
        <w:t>kafka</w:t>
      </w:r>
      <w:proofErr w:type="spellEnd"/>
      <w:r w:rsidR="00F8369C">
        <w:rPr>
          <w:rFonts w:hint="eastAsia"/>
        </w:rPr>
        <w:t>、</w:t>
      </w:r>
      <w:r w:rsidR="0052270C" w:rsidRPr="0052270C">
        <w:t>zookeeper</w:t>
      </w:r>
      <w:r w:rsidR="0052270C" w:rsidRPr="0052270C">
        <w:t>提供的分布式处理技术，提出了轻量级的云边</w:t>
      </w:r>
      <w:r w:rsidR="00F8369C">
        <w:rPr>
          <w:rFonts w:hint="eastAsia"/>
        </w:rPr>
        <w:t>端</w:t>
      </w:r>
      <w:r w:rsidR="0052270C" w:rsidRPr="0052270C">
        <w:t>协同实时视频分析框架，通过将视频分析任务</w:t>
      </w:r>
      <w:r w:rsidR="00CA657C">
        <w:rPr>
          <w:rFonts w:hint="eastAsia"/>
        </w:rPr>
        <w:t>分别</w:t>
      </w:r>
      <w:r w:rsidR="0052270C" w:rsidRPr="0052270C">
        <w:t>部署到</w:t>
      </w:r>
      <w:r w:rsidR="00F8369C">
        <w:rPr>
          <w:rFonts w:hint="eastAsia"/>
        </w:rPr>
        <w:t>视频采集端、</w:t>
      </w:r>
      <w:r w:rsidR="0052270C" w:rsidRPr="0052270C">
        <w:t>边缘节点及云中心，来对视频数据进行实时高可用分析处理，减少带宽压力</w:t>
      </w:r>
      <w:r w:rsidR="0052270C" w:rsidRPr="0052270C">
        <w:rPr>
          <w:rFonts w:hint="eastAsia"/>
        </w:rPr>
        <w:t>。</w:t>
      </w:r>
      <w:r w:rsidR="0052270C" w:rsidRPr="0052270C">
        <w:t xml:space="preserve">    </w:t>
      </w:r>
    </w:p>
    <w:p w14:paraId="5F5D78F5" w14:textId="08300D48" w:rsidR="0052270C" w:rsidRPr="0052270C" w:rsidRDefault="00304BFF" w:rsidP="0052270C">
      <w:pPr>
        <w:pStyle w:val="af5"/>
        <w:ind w:firstLineChars="0"/>
      </w:pPr>
      <w:r>
        <w:rPr>
          <w:rFonts w:hint="eastAsia"/>
        </w:rPr>
        <w:t>(</w:t>
      </w:r>
      <w:r>
        <w:t>2)</w:t>
      </w:r>
      <w:r w:rsidR="0052270C" w:rsidRPr="0052270C">
        <w:t>在轻量级边缘服务器上设计并实现实时视频分析系统，系统的主要功能模块包括视频采集模块、视频分析模块、任务调度模块和视频存储模块。系统的视频分析功能包括：基于视频的人脸识别和目标跟踪。</w:t>
      </w:r>
      <w:r w:rsidR="00134EB9">
        <w:rPr>
          <w:rFonts w:hint="eastAsia"/>
        </w:rPr>
        <w:t>最终针对系统的功能和性能给出测试结果。</w:t>
      </w:r>
    </w:p>
    <w:p w14:paraId="44021BB0" w14:textId="726CCF9F" w:rsidR="0052270C" w:rsidRPr="0052270C" w:rsidRDefault="00304BFF" w:rsidP="00304BFF">
      <w:pPr>
        <w:pStyle w:val="af5"/>
        <w:ind w:firstLineChars="0"/>
      </w:pPr>
      <w:r>
        <w:rPr>
          <w:rFonts w:hint="eastAsia"/>
        </w:rPr>
        <w:t>(</w:t>
      </w:r>
      <w:r>
        <w:t>3)</w:t>
      </w:r>
      <w:r w:rsidR="0052270C" w:rsidRPr="0052270C">
        <w:t>针对系统的具体应用场景，轻量级边缘服务器资源相对不足及边云之间带宽占用率过高的特点，提出了针对系统视频分析功能的优化方案。优化方案包括：视频编解码压缩、视频帧过滤和基于图像相似度的视频关键帧提取。优化的目的是保障系统分析准确率同时提高系统在平台上的运行效率。</w:t>
      </w:r>
      <w:r w:rsidR="00542886">
        <w:rPr>
          <w:rFonts w:hint="eastAsia"/>
        </w:rPr>
        <w:t>同时</w:t>
      </w:r>
      <w:r w:rsidR="0052270C" w:rsidRPr="0052270C">
        <w:t>针对边缘服务器集群存在的单点故障问题以及资源分配不均的情况，提出了系统任务调度功能的优化方案。包括基于</w:t>
      </w:r>
      <w:proofErr w:type="spellStart"/>
      <w:r w:rsidR="0052270C" w:rsidRPr="0052270C">
        <w:t>nginx</w:t>
      </w:r>
      <w:proofErr w:type="spellEnd"/>
      <w:r w:rsidR="0052270C" w:rsidRPr="0052270C">
        <w:t>和</w:t>
      </w:r>
      <w:proofErr w:type="spellStart"/>
      <w:r w:rsidR="0052270C" w:rsidRPr="0052270C">
        <w:t>keepalived</w:t>
      </w:r>
      <w:proofErr w:type="spellEnd"/>
      <w:r w:rsidR="0052270C" w:rsidRPr="0052270C">
        <w:t>的动态自适应集群算法和基于心跳机制的周期性故障检测机制。优化的目的是保障系统的高可用和负载均衡。</w:t>
      </w:r>
    </w:p>
    <w:p w14:paraId="5B573248" w14:textId="57A0CE2A" w:rsidR="0052270C" w:rsidRPr="0052270C" w:rsidRDefault="0052270C" w:rsidP="0052270C">
      <w:pPr>
        <w:pStyle w:val="af5"/>
      </w:pPr>
    </w:p>
    <w:p w14:paraId="17BB2FF1" w14:textId="6AF574EB" w:rsidR="001847E3" w:rsidRPr="001847E3" w:rsidRDefault="001847E3" w:rsidP="002C59FE">
      <w:pPr>
        <w:pStyle w:val="a0"/>
      </w:pPr>
      <w:bookmarkStart w:id="67" w:name="_Toc68223709"/>
      <w:r>
        <w:rPr>
          <w:rFonts w:hint="eastAsia"/>
        </w:rPr>
        <w:t>论文</w:t>
      </w:r>
      <w:r w:rsidR="00F97F92">
        <w:rPr>
          <w:rFonts w:hint="eastAsia"/>
        </w:rPr>
        <w:t>的组织架构</w:t>
      </w:r>
      <w:bookmarkEnd w:id="67"/>
    </w:p>
    <w:p w14:paraId="032AFE8E" w14:textId="0268AFAD" w:rsidR="003C0569" w:rsidRDefault="002C59FE" w:rsidP="003C0569">
      <w:pPr>
        <w:pStyle w:val="af5"/>
      </w:pPr>
      <w:r>
        <w:rPr>
          <w:rFonts w:hint="eastAsia"/>
        </w:rPr>
        <w:t>本文</w:t>
      </w:r>
      <w:r w:rsidR="00CA657C">
        <w:rPr>
          <w:rFonts w:hint="eastAsia"/>
        </w:rPr>
        <w:t>的组织结构及章节主要内容安排如下</w:t>
      </w:r>
      <w:r w:rsidR="0083142E">
        <w:rPr>
          <w:rFonts w:hint="eastAsia"/>
        </w:rPr>
        <w:t>：</w:t>
      </w:r>
    </w:p>
    <w:p w14:paraId="55AE1202" w14:textId="72EC8153" w:rsidR="006274B5" w:rsidRDefault="006274B5" w:rsidP="006274B5">
      <w:pPr>
        <w:pStyle w:val="af5"/>
      </w:pPr>
      <w:r w:rsidRPr="006274B5">
        <w:rPr>
          <w:rFonts w:hint="eastAsia"/>
        </w:rPr>
        <w:t>第一章</w:t>
      </w:r>
      <w:r w:rsidR="00CA657C">
        <w:rPr>
          <w:rFonts w:hint="eastAsia"/>
        </w:rPr>
        <w:t>，绪论，首先</w:t>
      </w:r>
      <w:r w:rsidR="00420771">
        <w:rPr>
          <w:rFonts w:hint="eastAsia"/>
        </w:rPr>
        <w:t>提出了本文的应用场景，</w:t>
      </w:r>
      <w:r w:rsidR="00CA657C">
        <w:rPr>
          <w:rFonts w:hint="eastAsia"/>
        </w:rPr>
        <w:t>介绍了智能视频分析系统的研究背景和意义，其次</w:t>
      </w:r>
      <w:r w:rsidRPr="006274B5">
        <w:rPr>
          <w:rFonts w:hint="eastAsia"/>
        </w:rPr>
        <w:t>介绍了传统视频监控的发展趋势和存在的一些问题，并</w:t>
      </w:r>
      <w:r w:rsidR="00CA657C">
        <w:rPr>
          <w:rFonts w:hint="eastAsia"/>
        </w:rPr>
        <w:t>以此引出基于云计算和</w:t>
      </w:r>
      <w:r w:rsidRPr="006274B5">
        <w:rPr>
          <w:rFonts w:hint="eastAsia"/>
        </w:rPr>
        <w:t>边缘计算</w:t>
      </w:r>
      <w:r w:rsidR="00CA657C">
        <w:rPr>
          <w:rFonts w:hint="eastAsia"/>
        </w:rPr>
        <w:t>的</w:t>
      </w:r>
      <w:r w:rsidRPr="006274B5">
        <w:rPr>
          <w:rFonts w:hint="eastAsia"/>
        </w:rPr>
        <w:t>智能视频监控模型的研究现状</w:t>
      </w:r>
      <w:r w:rsidR="00CA657C">
        <w:rPr>
          <w:rFonts w:hint="eastAsia"/>
        </w:rPr>
        <w:t>，最后对论文所做工作以及文章结构进行阐述</w:t>
      </w:r>
      <w:r w:rsidRPr="006274B5">
        <w:rPr>
          <w:rFonts w:hint="eastAsia"/>
        </w:rPr>
        <w:t>。</w:t>
      </w:r>
    </w:p>
    <w:p w14:paraId="3EE73920" w14:textId="0FCA40ED" w:rsidR="001E3ECC" w:rsidRPr="006274B5" w:rsidRDefault="001E3ECC" w:rsidP="006274B5">
      <w:pPr>
        <w:pStyle w:val="af5"/>
      </w:pPr>
      <w:r>
        <w:rPr>
          <w:rFonts w:hint="eastAsia"/>
        </w:rPr>
        <w:lastRenderedPageBreak/>
        <w:t>第二章</w:t>
      </w:r>
      <w:r w:rsidR="00B639EE">
        <w:rPr>
          <w:rFonts w:hint="eastAsia"/>
        </w:rPr>
        <w:t>，</w:t>
      </w:r>
      <w:r w:rsidR="00CA657C">
        <w:rPr>
          <w:rFonts w:hint="eastAsia"/>
        </w:rPr>
        <w:t>相关研究，</w:t>
      </w:r>
      <w:r w:rsidR="00FF6CF6">
        <w:rPr>
          <w:rFonts w:hint="eastAsia"/>
        </w:rPr>
        <w:t>主要包含</w:t>
      </w:r>
      <w:r w:rsidR="00B639EE">
        <w:rPr>
          <w:rFonts w:hint="eastAsia"/>
        </w:rPr>
        <w:t>边缘计算</w:t>
      </w:r>
      <w:r w:rsidR="00FF6CF6">
        <w:rPr>
          <w:rFonts w:hint="eastAsia"/>
        </w:rPr>
        <w:t>以及视频分析处理</w:t>
      </w:r>
      <w:r w:rsidR="00B639EE">
        <w:rPr>
          <w:rFonts w:hint="eastAsia"/>
        </w:rPr>
        <w:t>的相关研究</w:t>
      </w:r>
      <w:r w:rsidR="00FF6CF6">
        <w:rPr>
          <w:rFonts w:hint="eastAsia"/>
        </w:rPr>
        <w:t>以及本文系统中使用到的一些</w:t>
      </w:r>
      <w:r w:rsidR="00CA657C">
        <w:rPr>
          <w:rFonts w:hint="eastAsia"/>
        </w:rPr>
        <w:t>技术和组件</w:t>
      </w:r>
      <w:r w:rsidR="00FF6CF6">
        <w:rPr>
          <w:rFonts w:hint="eastAsia"/>
        </w:rPr>
        <w:t>。</w:t>
      </w:r>
      <w:r w:rsidR="00F5332F">
        <w:rPr>
          <w:rFonts w:hint="eastAsia"/>
        </w:rPr>
        <w:t>首先介绍边缘计算的概念和特性，</w:t>
      </w:r>
      <w:r w:rsidR="00CA657C">
        <w:rPr>
          <w:rFonts w:hint="eastAsia"/>
        </w:rPr>
        <w:t>由此表明</w:t>
      </w:r>
      <w:r w:rsidR="00F5332F">
        <w:rPr>
          <w:rFonts w:hint="eastAsia"/>
        </w:rPr>
        <w:t>基于云边</w:t>
      </w:r>
      <w:r w:rsidR="00CA657C">
        <w:rPr>
          <w:rFonts w:hint="eastAsia"/>
        </w:rPr>
        <w:t>端</w:t>
      </w:r>
      <w:r w:rsidR="00F5332F">
        <w:rPr>
          <w:rFonts w:hint="eastAsia"/>
        </w:rPr>
        <w:t>协同的视频处理可以实现实时视频分析处理</w:t>
      </w:r>
      <w:r w:rsidR="00CA657C">
        <w:rPr>
          <w:rFonts w:hint="eastAsia"/>
        </w:rPr>
        <w:t>的可能性。</w:t>
      </w:r>
      <w:r w:rsidR="00F5332F">
        <w:rPr>
          <w:rFonts w:hint="eastAsia"/>
        </w:rPr>
        <w:t>之后介绍了本文中用到的分布式数据框架生态，以及</w:t>
      </w:r>
      <w:proofErr w:type="spellStart"/>
      <w:r w:rsidR="00F5332F">
        <w:rPr>
          <w:rFonts w:hint="eastAsia"/>
        </w:rPr>
        <w:t>Opencv</w:t>
      </w:r>
      <w:proofErr w:type="spellEnd"/>
      <w:r w:rsidR="00F5332F">
        <w:rPr>
          <w:rFonts w:hint="eastAsia"/>
        </w:rPr>
        <w:t>图像处理库、</w:t>
      </w:r>
      <w:r w:rsidR="00F5332F">
        <w:rPr>
          <w:rFonts w:hint="eastAsia"/>
        </w:rPr>
        <w:t>Yolo</w:t>
      </w:r>
      <w:r w:rsidR="00F5332F">
        <w:rPr>
          <w:rFonts w:hint="eastAsia"/>
        </w:rPr>
        <w:t>目标检测算法。还介绍了监控视频的编解码和</w:t>
      </w:r>
      <w:r w:rsidR="00311D47">
        <w:rPr>
          <w:rFonts w:hint="eastAsia"/>
        </w:rPr>
        <w:t>实时视频传输协议。</w:t>
      </w:r>
    </w:p>
    <w:p w14:paraId="58709DFD" w14:textId="7330AA15" w:rsidR="006274B5" w:rsidRDefault="006274B5" w:rsidP="00084504">
      <w:pPr>
        <w:pStyle w:val="af5"/>
      </w:pPr>
      <w:r w:rsidRPr="006274B5">
        <w:rPr>
          <w:rFonts w:hint="eastAsia"/>
        </w:rPr>
        <w:t>第</w:t>
      </w:r>
      <w:r w:rsidR="001E3ECC">
        <w:rPr>
          <w:rFonts w:hint="eastAsia"/>
        </w:rPr>
        <w:t>三</w:t>
      </w:r>
      <w:r w:rsidRPr="006274B5">
        <w:rPr>
          <w:rFonts w:hint="eastAsia"/>
        </w:rPr>
        <w:t>章</w:t>
      </w:r>
      <w:r w:rsidR="00CA657C">
        <w:rPr>
          <w:rFonts w:hint="eastAsia"/>
        </w:rPr>
        <w:t>，基于云边端协同的视频分析系统设计，</w:t>
      </w:r>
      <w:r w:rsidRPr="006274B5">
        <w:rPr>
          <w:rFonts w:hint="eastAsia"/>
        </w:rPr>
        <w:t>在基</w:t>
      </w:r>
      <w:r w:rsidR="00EB1E41">
        <w:rPr>
          <w:rFonts w:hint="eastAsia"/>
        </w:rPr>
        <w:t>于云边协同</w:t>
      </w:r>
      <w:r w:rsidRPr="006274B5">
        <w:rPr>
          <w:rFonts w:hint="eastAsia"/>
        </w:rPr>
        <w:t>的智能视频监控系统基础上，创新性的提出了云边</w:t>
      </w:r>
      <w:r w:rsidR="00EB1E41">
        <w:rPr>
          <w:rFonts w:hint="eastAsia"/>
        </w:rPr>
        <w:t>端</w:t>
      </w:r>
      <w:r w:rsidRPr="006274B5">
        <w:rPr>
          <w:rFonts w:hint="eastAsia"/>
        </w:rPr>
        <w:t>协同的智能视频监控模型，</w:t>
      </w:r>
      <w:r w:rsidR="00CA657C">
        <w:rPr>
          <w:rFonts w:hint="eastAsia"/>
        </w:rPr>
        <w:t>介绍了</w:t>
      </w:r>
      <w:r w:rsidR="00EB1E41">
        <w:rPr>
          <w:rFonts w:hint="eastAsia"/>
        </w:rPr>
        <w:t>三大功能模块</w:t>
      </w:r>
      <w:r w:rsidR="00CA657C">
        <w:rPr>
          <w:rFonts w:hint="eastAsia"/>
        </w:rPr>
        <w:t>：</w:t>
      </w:r>
      <w:r w:rsidRPr="006274B5">
        <w:rPr>
          <w:rFonts w:hint="eastAsia"/>
        </w:rPr>
        <w:t>视频采集</w:t>
      </w:r>
      <w:r w:rsidR="00EB1E41">
        <w:rPr>
          <w:rFonts w:hint="eastAsia"/>
        </w:rPr>
        <w:t>模块</w:t>
      </w:r>
      <w:r w:rsidRPr="006274B5">
        <w:rPr>
          <w:rFonts w:hint="eastAsia"/>
        </w:rPr>
        <w:t>、边缘侧处理</w:t>
      </w:r>
      <w:r w:rsidR="00EB1E41">
        <w:rPr>
          <w:rFonts w:hint="eastAsia"/>
        </w:rPr>
        <w:t>模块</w:t>
      </w:r>
      <w:r w:rsidR="00CA657C">
        <w:rPr>
          <w:rFonts w:hint="eastAsia"/>
        </w:rPr>
        <w:t>、</w:t>
      </w:r>
      <w:r w:rsidRPr="006274B5">
        <w:rPr>
          <w:rFonts w:hint="eastAsia"/>
        </w:rPr>
        <w:t>云端人脸</w:t>
      </w:r>
      <w:r w:rsidR="00EB1E41">
        <w:rPr>
          <w:rFonts w:hint="eastAsia"/>
        </w:rPr>
        <w:t>分析</w:t>
      </w:r>
      <w:r w:rsidR="00CA657C">
        <w:rPr>
          <w:rFonts w:hint="eastAsia"/>
        </w:rPr>
        <w:t>和</w:t>
      </w:r>
      <w:r w:rsidR="00EB1E41">
        <w:rPr>
          <w:rFonts w:hint="eastAsia"/>
        </w:rPr>
        <w:t>目标追踪</w:t>
      </w:r>
      <w:r w:rsidRPr="006274B5">
        <w:rPr>
          <w:rFonts w:hint="eastAsia"/>
        </w:rPr>
        <w:t>模块。</w:t>
      </w:r>
      <w:r w:rsidR="00CA657C" w:rsidRPr="006274B5">
        <w:rPr>
          <w:rFonts w:hint="eastAsia"/>
        </w:rPr>
        <w:t>详细介绍了每个模块的原理</w:t>
      </w:r>
      <w:r w:rsidR="00CA657C">
        <w:rPr>
          <w:rFonts w:hint="eastAsia"/>
        </w:rPr>
        <w:t>、特性以及</w:t>
      </w:r>
      <w:r w:rsidR="00CA657C" w:rsidRPr="006274B5">
        <w:rPr>
          <w:rFonts w:hint="eastAsia"/>
        </w:rPr>
        <w:t>实现方式</w:t>
      </w:r>
      <w:r w:rsidR="00CA657C">
        <w:rPr>
          <w:rFonts w:hint="eastAsia"/>
        </w:rPr>
        <w:t>，同时</w:t>
      </w:r>
      <w:r w:rsidRPr="006274B5">
        <w:rPr>
          <w:rFonts w:hint="eastAsia"/>
        </w:rPr>
        <w:t>分析了该系统的可行性及可扩展性。</w:t>
      </w:r>
    </w:p>
    <w:p w14:paraId="3BF66D8B" w14:textId="637B4830" w:rsidR="001E3ECC" w:rsidRDefault="001E3ECC" w:rsidP="000C3744">
      <w:pPr>
        <w:pStyle w:val="af5"/>
      </w:pPr>
      <w:r w:rsidRPr="006274B5">
        <w:rPr>
          <w:rFonts w:hint="eastAsia"/>
        </w:rPr>
        <w:t>第</w:t>
      </w:r>
      <w:r>
        <w:rPr>
          <w:rFonts w:hint="eastAsia"/>
        </w:rPr>
        <w:t>四</w:t>
      </w:r>
      <w:r w:rsidRPr="006274B5">
        <w:rPr>
          <w:rFonts w:hint="eastAsia"/>
        </w:rPr>
        <w:t>章</w:t>
      </w:r>
      <w:r w:rsidR="00CA657C">
        <w:rPr>
          <w:rFonts w:hint="eastAsia"/>
        </w:rPr>
        <w:t>，</w:t>
      </w:r>
      <w:bookmarkStart w:id="68" w:name="OLE_LINK9"/>
      <w:bookmarkStart w:id="69" w:name="OLE_LINK10"/>
      <w:r w:rsidR="00CA657C">
        <w:rPr>
          <w:rFonts w:hint="eastAsia"/>
        </w:rPr>
        <w:t>视频分析及任务调度的优化</w:t>
      </w:r>
      <w:bookmarkEnd w:id="68"/>
      <w:bookmarkEnd w:id="69"/>
      <w:r w:rsidR="00CA657C">
        <w:rPr>
          <w:rFonts w:hint="eastAsia"/>
        </w:rPr>
        <w:t>，</w:t>
      </w:r>
      <w:r w:rsidRPr="006274B5">
        <w:rPr>
          <w:rFonts w:hint="eastAsia"/>
        </w:rPr>
        <w:t>针对轻量级边缘服务器计算资源</w:t>
      </w:r>
      <w:r w:rsidR="00CA657C">
        <w:rPr>
          <w:rFonts w:hint="eastAsia"/>
        </w:rPr>
        <w:t>不足的</w:t>
      </w:r>
      <w:r w:rsidRPr="006274B5">
        <w:rPr>
          <w:rFonts w:hint="eastAsia"/>
        </w:rPr>
        <w:t>问题，创新性的提出了</w:t>
      </w:r>
      <w:r w:rsidR="00CA657C" w:rsidRPr="00CA657C">
        <w:rPr>
          <w:rFonts w:hint="eastAsia"/>
        </w:rPr>
        <w:t>基于感知</w:t>
      </w:r>
      <w:r w:rsidR="00CA657C" w:rsidRPr="00CA657C">
        <w:rPr>
          <w:rFonts w:hint="eastAsia"/>
        </w:rPr>
        <w:t>Hash</w:t>
      </w:r>
      <w:r w:rsidR="00CA657C" w:rsidRPr="00CA657C">
        <w:rPr>
          <w:rFonts w:hint="eastAsia"/>
        </w:rPr>
        <w:t>和直方图的图像相似度关键帧提取算法</w:t>
      </w:r>
      <w:r w:rsidR="00CA657C">
        <w:rPr>
          <w:rFonts w:hint="eastAsia"/>
        </w:rPr>
        <w:t>，该算法</w:t>
      </w:r>
      <w:r w:rsidRPr="006274B5">
        <w:rPr>
          <w:rFonts w:hint="eastAsia"/>
        </w:rPr>
        <w:t>根据语义定义视频关键帧并提取关键帧和视频帧图像</w:t>
      </w:r>
      <w:r w:rsidR="00CA657C">
        <w:rPr>
          <w:rFonts w:hint="eastAsia"/>
        </w:rPr>
        <w:t>，</w:t>
      </w:r>
      <w:r w:rsidRPr="006274B5">
        <w:rPr>
          <w:rFonts w:hint="eastAsia"/>
        </w:rPr>
        <w:t>在保障系统准确率的前提下尽可能降低系统的运行负载</w:t>
      </w:r>
      <w:r w:rsidR="00CA657C">
        <w:rPr>
          <w:rFonts w:hint="eastAsia"/>
        </w:rPr>
        <w:t>。</w:t>
      </w:r>
      <w:r w:rsidRPr="006274B5">
        <w:rPr>
          <w:rFonts w:hint="eastAsia"/>
        </w:rPr>
        <w:t>针对</w:t>
      </w:r>
      <w:r w:rsidR="00CA657C">
        <w:rPr>
          <w:rFonts w:hint="eastAsia"/>
        </w:rPr>
        <w:t>边缘服务器处理和负载能力参差不齐的问题，提出了</w:t>
      </w:r>
      <w:r w:rsidRPr="006274B5">
        <w:rPr>
          <w:rFonts w:hint="eastAsia"/>
        </w:rPr>
        <w:t>视频监控任务的协作调度策略，</w:t>
      </w:r>
      <w:r w:rsidR="00CA657C" w:rsidRPr="006274B5">
        <w:rPr>
          <w:rFonts w:hint="eastAsia"/>
        </w:rPr>
        <w:t>搭建</w:t>
      </w:r>
      <w:proofErr w:type="spellStart"/>
      <w:r w:rsidR="00CA657C" w:rsidRPr="006274B5">
        <w:rPr>
          <w:rFonts w:hint="eastAsia"/>
        </w:rPr>
        <w:t>Nginx</w:t>
      </w:r>
      <w:r w:rsidR="00CA657C" w:rsidRPr="006274B5">
        <w:t>+</w:t>
      </w:r>
      <w:r w:rsidR="00CA657C" w:rsidRPr="006274B5">
        <w:rPr>
          <w:rFonts w:hint="eastAsia"/>
        </w:rPr>
        <w:t>Keepalived</w:t>
      </w:r>
      <w:proofErr w:type="spellEnd"/>
      <w:r w:rsidR="00CA657C" w:rsidRPr="006274B5">
        <w:rPr>
          <w:rFonts w:hint="eastAsia"/>
        </w:rPr>
        <w:t>架构保障边缘节点负载均衡</w:t>
      </w:r>
      <w:r w:rsidR="00CA657C">
        <w:rPr>
          <w:rFonts w:hint="eastAsia"/>
        </w:rPr>
        <w:t>，提高系统的运行效率，保障系统的高可用性</w:t>
      </w:r>
      <w:r w:rsidRPr="006274B5">
        <w:rPr>
          <w:rFonts w:hint="eastAsia"/>
        </w:rPr>
        <w:t>。</w:t>
      </w:r>
    </w:p>
    <w:p w14:paraId="23C76BC1" w14:textId="21FB7BDD" w:rsidR="004B0B73" w:rsidRDefault="004B0B73" w:rsidP="000C3744">
      <w:pPr>
        <w:pStyle w:val="af5"/>
      </w:pPr>
      <w:r>
        <w:rPr>
          <w:rFonts w:hint="eastAsia"/>
        </w:rPr>
        <w:t>第五章</w:t>
      </w:r>
      <w:r w:rsidR="00CA657C">
        <w:rPr>
          <w:rFonts w:hint="eastAsia"/>
        </w:rPr>
        <w:t>，视频分析系统的实现和评测，</w:t>
      </w:r>
      <w:r w:rsidR="00E97831">
        <w:rPr>
          <w:rFonts w:hint="eastAsia"/>
        </w:rPr>
        <w:t>给出了基于云边端协同的视频分析系统的具体实现，此外本章还对系统的主要功能进行测试</w:t>
      </w:r>
      <w:r w:rsidR="00CA657C">
        <w:rPr>
          <w:rFonts w:hint="eastAsia"/>
        </w:rPr>
        <w:t>评估</w:t>
      </w:r>
      <w:r w:rsidR="00E97831">
        <w:rPr>
          <w:rFonts w:hint="eastAsia"/>
        </w:rPr>
        <w:t>，</w:t>
      </w:r>
      <w:r w:rsidR="00375831">
        <w:rPr>
          <w:rFonts w:hint="eastAsia"/>
        </w:rPr>
        <w:t>包括</w:t>
      </w:r>
      <w:r w:rsidR="00890A6C">
        <w:rPr>
          <w:rFonts w:hint="eastAsia"/>
        </w:rPr>
        <w:t>采集端的</w:t>
      </w:r>
      <w:r w:rsidR="003C0105">
        <w:rPr>
          <w:rFonts w:hint="eastAsia"/>
        </w:rPr>
        <w:t>预处理功能</w:t>
      </w:r>
      <w:r w:rsidR="00890A6C">
        <w:rPr>
          <w:rFonts w:hint="eastAsia"/>
        </w:rPr>
        <w:t>、</w:t>
      </w:r>
      <w:r w:rsidR="00375831">
        <w:rPr>
          <w:rFonts w:hint="eastAsia"/>
        </w:rPr>
        <w:t>边缘端目标检测的结果以及云端人脸分析</w:t>
      </w:r>
      <w:r w:rsidR="003C0105">
        <w:rPr>
          <w:rFonts w:hint="eastAsia"/>
        </w:rPr>
        <w:t>和</w:t>
      </w:r>
      <w:r w:rsidR="00375831">
        <w:rPr>
          <w:rFonts w:hint="eastAsia"/>
        </w:rPr>
        <w:t>目标跟踪。</w:t>
      </w:r>
      <w:r w:rsidR="003C0105">
        <w:rPr>
          <w:rFonts w:hint="eastAsia"/>
        </w:rPr>
        <w:t>同时</w:t>
      </w:r>
      <w:r w:rsidR="00E97831">
        <w:rPr>
          <w:rFonts w:hint="eastAsia"/>
        </w:rPr>
        <w:t>对系统优化后的性能进行验证，其中包括了系统运行时的内存占用情况、</w:t>
      </w:r>
      <w:r w:rsidR="0015593C">
        <w:rPr>
          <w:rFonts w:hint="eastAsia"/>
        </w:rPr>
        <w:t>系统分析处理时延、系统分析的准确性以及系统的可扩展性，最后本章还与基于云边协同的视频系统做实验对比，验证本文系统在实时性上的表现。</w:t>
      </w:r>
    </w:p>
    <w:p w14:paraId="7CA24FC0" w14:textId="0B8D44E3" w:rsidR="0098219D" w:rsidRDefault="00DE7551" w:rsidP="003A5045">
      <w:pPr>
        <w:pStyle w:val="af5"/>
      </w:pPr>
      <w:r>
        <w:rPr>
          <w:rFonts w:hint="eastAsia"/>
        </w:rPr>
        <w:t>第</w:t>
      </w:r>
      <w:r w:rsidR="001E3ECC">
        <w:rPr>
          <w:rFonts w:hint="eastAsia"/>
        </w:rPr>
        <w:t>六</w:t>
      </w:r>
      <w:r>
        <w:rPr>
          <w:rFonts w:hint="eastAsia"/>
        </w:rPr>
        <w:t>章</w:t>
      </w:r>
      <w:r w:rsidR="00CA657C">
        <w:rPr>
          <w:rFonts w:hint="eastAsia"/>
        </w:rPr>
        <w:t>总结与展望</w:t>
      </w:r>
      <w:r w:rsidR="00BE7D24">
        <w:rPr>
          <w:rFonts w:hint="eastAsia"/>
        </w:rPr>
        <w:t>，对本文的</w:t>
      </w:r>
      <w:r w:rsidR="00891B43">
        <w:rPr>
          <w:rFonts w:hint="eastAsia"/>
        </w:rPr>
        <w:t>主要</w:t>
      </w:r>
      <w:r w:rsidR="00BE7D24">
        <w:rPr>
          <w:rFonts w:hint="eastAsia"/>
        </w:rPr>
        <w:t>工作内容</w:t>
      </w:r>
      <w:r w:rsidR="00891B43">
        <w:rPr>
          <w:rFonts w:hint="eastAsia"/>
        </w:rPr>
        <w:t>进行归纳，总结了工作的不足之处，为下一步的研究工作提出了改进方向</w:t>
      </w:r>
      <w:r w:rsidR="0033075A">
        <w:rPr>
          <w:rFonts w:hint="eastAsia"/>
        </w:rPr>
        <w:t>。</w:t>
      </w:r>
    </w:p>
    <w:p w14:paraId="5959845B" w14:textId="5732A8B8" w:rsidR="00340C6E" w:rsidRDefault="000A03F7" w:rsidP="000A03F7">
      <w:pPr>
        <w:pStyle w:val="a"/>
        <w:spacing w:after="624"/>
      </w:pPr>
      <w:bookmarkStart w:id="70" w:name="_Toc68223710"/>
      <w:bookmarkStart w:id="71" w:name="_Toc68223711"/>
      <w:bookmarkStart w:id="72" w:name="_Toc68223712"/>
      <w:bookmarkStart w:id="73" w:name="_Toc68223713"/>
      <w:bookmarkStart w:id="74" w:name="_Toc68223714"/>
      <w:bookmarkStart w:id="75" w:name="_Toc68223715"/>
      <w:bookmarkStart w:id="76" w:name="_Toc68223716"/>
      <w:bookmarkStart w:id="77" w:name="_Toc68223717"/>
      <w:bookmarkStart w:id="78" w:name="_Toc68223718"/>
      <w:bookmarkStart w:id="79" w:name="_Toc68223719"/>
      <w:bookmarkStart w:id="80" w:name="_Toc68223720"/>
      <w:bookmarkEnd w:id="70"/>
      <w:bookmarkEnd w:id="71"/>
      <w:bookmarkEnd w:id="72"/>
      <w:bookmarkEnd w:id="73"/>
      <w:bookmarkEnd w:id="74"/>
      <w:bookmarkEnd w:id="75"/>
      <w:bookmarkEnd w:id="76"/>
      <w:bookmarkEnd w:id="77"/>
      <w:bookmarkEnd w:id="78"/>
      <w:bookmarkEnd w:id="79"/>
      <w:r>
        <w:rPr>
          <w:rFonts w:hint="eastAsia"/>
        </w:rPr>
        <w:lastRenderedPageBreak/>
        <w:t>相关</w:t>
      </w:r>
      <w:r w:rsidR="00693820">
        <w:rPr>
          <w:rFonts w:hint="eastAsia"/>
        </w:rPr>
        <w:t>技术</w:t>
      </w:r>
      <w:r>
        <w:rPr>
          <w:rFonts w:hint="eastAsia"/>
        </w:rPr>
        <w:t>研究</w:t>
      </w:r>
      <w:bookmarkEnd w:id="80"/>
    </w:p>
    <w:p w14:paraId="3D8F8F94" w14:textId="4543C6F7" w:rsidR="00B81AD7" w:rsidRDefault="00B81AD7" w:rsidP="00B81AD7">
      <w:pPr>
        <w:pStyle w:val="a0"/>
      </w:pPr>
      <w:bookmarkStart w:id="81" w:name="_Toc68223721"/>
      <w:r>
        <w:rPr>
          <w:rFonts w:hint="eastAsia"/>
        </w:rPr>
        <w:t>边缘计算相关研究</w:t>
      </w:r>
      <w:bookmarkEnd w:id="81"/>
    </w:p>
    <w:p w14:paraId="5434C3B3" w14:textId="471DDEEE" w:rsidR="00B81AD7" w:rsidRDefault="00B81AD7" w:rsidP="00C516D3">
      <w:pPr>
        <w:pStyle w:val="a0"/>
      </w:pPr>
      <w:bookmarkStart w:id="82" w:name="_Toc68223722"/>
      <w:r>
        <w:rPr>
          <w:rFonts w:hint="eastAsia"/>
        </w:rPr>
        <w:t>视频流采集</w:t>
      </w:r>
      <w:bookmarkEnd w:id="82"/>
    </w:p>
    <w:p w14:paraId="39B02BCD" w14:textId="2B9C18E8" w:rsidR="005A7592" w:rsidRDefault="005A7592" w:rsidP="005A7592">
      <w:pPr>
        <w:pStyle w:val="af5"/>
      </w:pPr>
      <w:r>
        <w:rPr>
          <w:rFonts w:hint="eastAsia"/>
        </w:rPr>
        <w:t>视频本质上是由一连串的图像组成的动态画面。如果事先没有对视频进行压缩而是传输每一帧图像的话，对于网络带宽和存储设备将</w:t>
      </w:r>
      <w:r w:rsidR="00CA657C">
        <w:rPr>
          <w:rFonts w:hint="eastAsia"/>
        </w:rPr>
        <w:t>带来巨大压力，</w:t>
      </w:r>
      <w:r>
        <w:rPr>
          <w:rFonts w:hint="eastAsia"/>
        </w:rPr>
        <w:t>本小节</w:t>
      </w:r>
      <w:r w:rsidR="00CA657C">
        <w:rPr>
          <w:rFonts w:hint="eastAsia"/>
        </w:rPr>
        <w:t>针对视频的压缩处理问题展开介绍。</w:t>
      </w:r>
      <w:r w:rsidRPr="005524F0">
        <w:rPr>
          <w:rFonts w:hint="eastAsia"/>
        </w:rPr>
        <w:t>视频流是指视频数据以稳定、连续的流形式通过网络进行传输</w:t>
      </w:r>
      <w:r w:rsidR="00CA657C">
        <w:rPr>
          <w:rFonts w:hint="eastAsia"/>
        </w:rPr>
        <w:t>，</w:t>
      </w:r>
      <w:r w:rsidRPr="005524F0">
        <w:rPr>
          <w:rFonts w:hint="eastAsia"/>
        </w:rPr>
        <w:t>通过压缩算法压缩的流数据称为编码流</w:t>
      </w:r>
      <w:r>
        <w:rPr>
          <w:rFonts w:hint="eastAsia"/>
          <w:vertAlign w:val="superscript"/>
        </w:rPr>
        <w:t>[</w:t>
      </w:r>
      <w:r>
        <w:rPr>
          <w:vertAlign w:val="superscript"/>
        </w:rPr>
        <w:t>31]</w:t>
      </w:r>
      <w:r w:rsidRPr="005524F0">
        <w:rPr>
          <w:rFonts w:hint="eastAsia"/>
        </w:rPr>
        <w:t>。目前，压缩</w:t>
      </w:r>
      <w:r w:rsidR="00CA657C">
        <w:rPr>
          <w:rFonts w:hint="eastAsia"/>
        </w:rPr>
        <w:t>和</w:t>
      </w:r>
      <w:r w:rsidRPr="005524F0">
        <w:rPr>
          <w:rFonts w:hint="eastAsia"/>
        </w:rPr>
        <w:t>编码算法是基于</w:t>
      </w:r>
      <w:r w:rsidRPr="005524F0">
        <w:rPr>
          <w:rFonts w:hint="eastAsia"/>
        </w:rPr>
        <w:t>H264</w:t>
      </w:r>
      <w:r w:rsidRPr="005524F0">
        <w:rPr>
          <w:rFonts w:hint="eastAsia"/>
        </w:rPr>
        <w:t>的，所以通常被称为</w:t>
      </w:r>
      <w:r w:rsidRPr="005524F0">
        <w:rPr>
          <w:rFonts w:hint="eastAsia"/>
        </w:rPr>
        <w:t>H264</w:t>
      </w:r>
      <w:r w:rsidRPr="005524F0">
        <w:rPr>
          <w:rFonts w:hint="eastAsia"/>
        </w:rPr>
        <w:t>码流</w:t>
      </w:r>
      <w:r w:rsidR="00987003">
        <w:rPr>
          <w:rFonts w:hint="eastAsia"/>
        </w:rPr>
        <w:t>，编码的步骤如图所示</w:t>
      </w:r>
      <w:r w:rsidRPr="005524F0">
        <w:rPr>
          <w:rFonts w:hint="eastAsia"/>
        </w:rPr>
        <w:t>。视频在时间上是由连续的“图像”组成的，而由于视频内部的“图像”是</w:t>
      </w:r>
      <w:r w:rsidRPr="005524F0">
        <w:rPr>
          <w:rFonts w:hint="eastAsia"/>
        </w:rPr>
        <w:t>YUV</w:t>
      </w:r>
      <w:r>
        <w:t>(</w:t>
      </w:r>
      <w:r>
        <w:rPr>
          <w:rFonts w:hint="eastAsia"/>
        </w:rPr>
        <w:t>图像的一种数据格式</w:t>
      </w:r>
      <w:r>
        <w:t>)</w:t>
      </w:r>
      <w:r w:rsidRPr="005524F0">
        <w:rPr>
          <w:rFonts w:hint="eastAsia"/>
        </w:rPr>
        <w:t>，所以通常称其为</w:t>
      </w:r>
      <w:r w:rsidRPr="005524F0">
        <w:rPr>
          <w:rFonts w:hint="eastAsia"/>
        </w:rPr>
        <w:t>YUV</w:t>
      </w:r>
      <w:r w:rsidRPr="005524F0">
        <w:rPr>
          <w:rFonts w:hint="eastAsia"/>
        </w:rPr>
        <w:t>流。在我们的生活中，我们接触到的大部分视频文件都是经过编码</w:t>
      </w:r>
      <w:r w:rsidRPr="005524F0">
        <w:rPr>
          <w:rFonts w:hint="eastAsia"/>
        </w:rPr>
        <w:t>/</w:t>
      </w:r>
      <w:r w:rsidRPr="005524F0">
        <w:rPr>
          <w:rFonts w:hint="eastAsia"/>
        </w:rPr>
        <w:t>压缩的</w:t>
      </w:r>
      <w:r w:rsidR="00CA657C">
        <w:rPr>
          <w:rFonts w:hint="eastAsia"/>
        </w:rPr>
        <w:t>；</w:t>
      </w:r>
      <w:r w:rsidRPr="005524F0">
        <w:rPr>
          <w:rFonts w:hint="eastAsia"/>
        </w:rPr>
        <w:t>在网络传输场景中，绝大多数也是编码</w:t>
      </w:r>
      <w:r>
        <w:rPr>
          <w:rFonts w:hint="eastAsia"/>
        </w:rPr>
        <w:t>和</w:t>
      </w:r>
      <w:r w:rsidRPr="005524F0">
        <w:rPr>
          <w:rFonts w:hint="eastAsia"/>
        </w:rPr>
        <w:t>压缩的。解码后的视频流导致帧被转换成</w:t>
      </w:r>
      <w:r w:rsidRPr="005524F0">
        <w:rPr>
          <w:rFonts w:hint="eastAsia"/>
        </w:rPr>
        <w:t>RGB</w:t>
      </w:r>
      <w:r w:rsidRPr="005524F0">
        <w:rPr>
          <w:rFonts w:hint="eastAsia"/>
        </w:rPr>
        <w:t>，只有在视频播放时肉眼才能看到。</w:t>
      </w:r>
      <w:r w:rsidRPr="005524F0">
        <w:rPr>
          <w:rFonts w:hint="eastAsia"/>
        </w:rPr>
        <w:t>H264</w:t>
      </w:r>
      <w:r w:rsidRPr="005524F0">
        <w:rPr>
          <w:rFonts w:hint="eastAsia"/>
        </w:rPr>
        <w:t>流到</w:t>
      </w:r>
      <w:r w:rsidRPr="005524F0">
        <w:rPr>
          <w:rFonts w:hint="eastAsia"/>
        </w:rPr>
        <w:t>YUV</w:t>
      </w:r>
      <w:r w:rsidRPr="005524F0">
        <w:rPr>
          <w:rFonts w:hint="eastAsia"/>
        </w:rPr>
        <w:t>流的过程称为解码，</w:t>
      </w:r>
      <w:r w:rsidRPr="005524F0">
        <w:rPr>
          <w:rFonts w:hint="eastAsia"/>
        </w:rPr>
        <w:t>YUV</w:t>
      </w:r>
      <w:r w:rsidRPr="005524F0">
        <w:rPr>
          <w:rFonts w:hint="eastAsia"/>
        </w:rPr>
        <w:t>流到</w:t>
      </w:r>
      <w:r w:rsidRPr="005524F0">
        <w:rPr>
          <w:rFonts w:hint="eastAsia"/>
        </w:rPr>
        <w:t>H264</w:t>
      </w:r>
      <w:r w:rsidRPr="005524F0">
        <w:rPr>
          <w:rFonts w:hint="eastAsia"/>
        </w:rPr>
        <w:t>流的过程称为编码。视频编码</w:t>
      </w:r>
      <w:r w:rsidRPr="005524F0">
        <w:rPr>
          <w:rFonts w:hint="eastAsia"/>
        </w:rPr>
        <w:t>/</w:t>
      </w:r>
      <w:r w:rsidRPr="005524F0">
        <w:rPr>
          <w:rFonts w:hint="eastAsia"/>
        </w:rPr>
        <w:t>压缩的核心是使用尽可能少的空间</w:t>
      </w:r>
      <w:r>
        <w:rPr>
          <w:rFonts w:hint="eastAsia"/>
        </w:rPr>
        <w:t>来存储连续时间的视频帧。</w:t>
      </w:r>
      <w:r w:rsidRPr="00ED6E44">
        <w:rPr>
          <w:rFonts w:hint="eastAsia"/>
        </w:rPr>
        <w:t>可以</w:t>
      </w:r>
      <w:r>
        <w:rPr>
          <w:rFonts w:hint="eastAsia"/>
        </w:rPr>
        <w:t>百分百</w:t>
      </w:r>
      <w:r w:rsidRPr="00ED6E44">
        <w:rPr>
          <w:rFonts w:hint="eastAsia"/>
        </w:rPr>
        <w:t>恢复的编码</w:t>
      </w:r>
      <w:r w:rsidRPr="00ED6E44">
        <w:rPr>
          <w:rFonts w:hint="eastAsia"/>
        </w:rPr>
        <w:t>/</w:t>
      </w:r>
      <w:r w:rsidRPr="00ED6E44">
        <w:rPr>
          <w:rFonts w:hint="eastAsia"/>
        </w:rPr>
        <w:t>压缩算法称为无损压缩，反之亦然。例如</w:t>
      </w:r>
      <w:r w:rsidRPr="00ED6E44">
        <w:rPr>
          <w:rFonts w:hint="eastAsia"/>
        </w:rPr>
        <w:t>,1</w:t>
      </w:r>
      <w:r w:rsidRPr="00ED6E44">
        <w:rPr>
          <w:rFonts w:hint="eastAsia"/>
        </w:rPr>
        <w:t>小时的未压缩的视频</w:t>
      </w:r>
      <w:r w:rsidRPr="00ED6E44">
        <w:rPr>
          <w:rFonts w:hint="eastAsia"/>
        </w:rPr>
        <w:t>(</w:t>
      </w:r>
      <w:r>
        <w:t>1080</w:t>
      </w:r>
      <w:r w:rsidRPr="00ED6E44">
        <w:rPr>
          <w:rFonts w:hint="eastAsia"/>
        </w:rPr>
        <w:t xml:space="preserve">* </w:t>
      </w:r>
      <w:r>
        <w:t>720</w:t>
      </w:r>
      <w:r w:rsidRPr="00ED6E44">
        <w:rPr>
          <w:rFonts w:hint="eastAsia"/>
        </w:rPr>
        <w:t>),</w:t>
      </w:r>
      <w:r w:rsidRPr="00ED6E44">
        <w:rPr>
          <w:rFonts w:hint="eastAsia"/>
        </w:rPr>
        <w:t>它的像素数据格式是</w:t>
      </w:r>
      <w:r w:rsidRPr="00ED6E44">
        <w:rPr>
          <w:rFonts w:hint="eastAsia"/>
        </w:rPr>
        <w:t>RGB,</w:t>
      </w:r>
      <w:r w:rsidRPr="00ED6E44">
        <w:rPr>
          <w:rFonts w:hint="eastAsia"/>
        </w:rPr>
        <w:t>计算根据每秒</w:t>
      </w:r>
      <w:r w:rsidRPr="00ED6E44">
        <w:rPr>
          <w:rFonts w:hint="eastAsia"/>
        </w:rPr>
        <w:t>25</w:t>
      </w:r>
      <w:r w:rsidRPr="00ED6E44">
        <w:rPr>
          <w:rFonts w:hint="eastAsia"/>
        </w:rPr>
        <w:t>帧</w:t>
      </w:r>
      <w:r w:rsidRPr="00ED6E44">
        <w:rPr>
          <w:rFonts w:hint="eastAsia"/>
        </w:rPr>
        <w:t xml:space="preserve">:3600 * 25 * </w:t>
      </w:r>
      <w:r>
        <w:t>1080</w:t>
      </w:r>
      <w:r w:rsidRPr="00ED6E44">
        <w:rPr>
          <w:rFonts w:hint="eastAsia"/>
        </w:rPr>
        <w:t xml:space="preserve"> * </w:t>
      </w:r>
      <w:r>
        <w:t>520</w:t>
      </w:r>
      <w:r w:rsidRPr="00ED6E44">
        <w:rPr>
          <w:rFonts w:hint="eastAsia"/>
        </w:rPr>
        <w:t xml:space="preserve"> * 3 = </w:t>
      </w:r>
      <w:r>
        <w:t>359</w:t>
      </w:r>
      <w:r w:rsidRPr="00ED6E44">
        <w:rPr>
          <w:rFonts w:hint="eastAsia"/>
        </w:rPr>
        <w:t>.872</w:t>
      </w:r>
      <w:r w:rsidRPr="00ED6E44">
        <w:rPr>
          <w:rFonts w:hint="eastAsia"/>
        </w:rPr>
        <w:t>千兆字节</w:t>
      </w:r>
      <w:r>
        <w:rPr>
          <w:rFonts w:hint="eastAsia"/>
        </w:rPr>
        <w:t>。</w:t>
      </w:r>
      <w:r w:rsidRPr="00ED6E44">
        <w:rPr>
          <w:rFonts w:hint="eastAsia"/>
        </w:rPr>
        <w:t>通过视频压缩的过程</w:t>
      </w:r>
      <w:r w:rsidRPr="00ED6E44">
        <w:rPr>
          <w:rFonts w:hint="eastAsia"/>
        </w:rPr>
        <w:t>,</w:t>
      </w:r>
      <w:r w:rsidRPr="00ED6E44">
        <w:rPr>
          <w:rFonts w:hint="eastAsia"/>
        </w:rPr>
        <w:t>也称为视频编码。编解码器规则的定义主要由两个主要组织“</w:t>
      </w:r>
      <w:r w:rsidRPr="00ED6E44">
        <w:rPr>
          <w:rFonts w:hint="eastAsia"/>
        </w:rPr>
        <w:t>ITU-T</w:t>
      </w:r>
      <w:r w:rsidRPr="00ED6E44">
        <w:rPr>
          <w:rFonts w:hint="eastAsia"/>
        </w:rPr>
        <w:t>”和国际标准化组织</w:t>
      </w:r>
      <w:r w:rsidRPr="00ED6E44">
        <w:rPr>
          <w:rFonts w:hint="eastAsia"/>
        </w:rPr>
        <w:t>(ISO)</w:t>
      </w:r>
      <w:r w:rsidRPr="00ED6E44">
        <w:rPr>
          <w:rFonts w:hint="eastAsia"/>
        </w:rPr>
        <w:t>来定义。不仅如此，它们还共同组成了一个新的主体</w:t>
      </w:r>
      <w:r w:rsidRPr="00ED6E44">
        <w:rPr>
          <w:rFonts w:hint="eastAsia"/>
        </w:rPr>
        <w:t>(JVT)</w:t>
      </w:r>
      <w:r w:rsidRPr="00ED6E44">
        <w:rPr>
          <w:rFonts w:hint="eastAsia"/>
        </w:rPr>
        <w:t>，该主体定义了一个称为</w:t>
      </w:r>
      <w:r w:rsidRPr="00ED6E44">
        <w:rPr>
          <w:rFonts w:hint="eastAsia"/>
        </w:rPr>
        <w:t>H264</w:t>
      </w:r>
      <w:r w:rsidRPr="00ED6E44">
        <w:rPr>
          <w:rFonts w:hint="eastAsia"/>
        </w:rPr>
        <w:t>编码的新规则标准。</w:t>
      </w:r>
      <w:r>
        <w:rPr>
          <w:rFonts w:hint="eastAsia"/>
        </w:rPr>
        <w:t>原始码流（原始流）即</w:t>
      </w:r>
      <w:r>
        <w:rPr>
          <w:rFonts w:hint="eastAsia"/>
        </w:rPr>
        <w:t xml:space="preserve"> YUV </w:t>
      </w:r>
      <w:r>
        <w:rPr>
          <w:rFonts w:hint="eastAsia"/>
        </w:rPr>
        <w:t>流在结构上可以分为两层：</w:t>
      </w:r>
      <w:r>
        <w:rPr>
          <w:rFonts w:hint="eastAsia"/>
        </w:rPr>
        <w:t>VCL</w:t>
      </w:r>
      <w:r>
        <w:rPr>
          <w:rFonts w:hint="eastAsia"/>
        </w:rPr>
        <w:t>（视频编码层）和</w:t>
      </w:r>
      <w:r>
        <w:rPr>
          <w:rFonts w:hint="eastAsia"/>
        </w:rPr>
        <w:t xml:space="preserve"> NAL</w:t>
      </w:r>
      <w:r>
        <w:rPr>
          <w:rFonts w:hint="eastAsia"/>
        </w:rPr>
        <w:t>（网络提取层）</w:t>
      </w:r>
      <w:r w:rsidR="00987003">
        <w:rPr>
          <w:rFonts w:hint="eastAsia"/>
        </w:rPr>
        <w:t>。</w:t>
      </w:r>
      <w:r w:rsidR="007A4D89">
        <w:rPr>
          <w:rFonts w:hint="eastAsia"/>
        </w:rPr>
        <w:t>视频流的编码过程如图</w:t>
      </w:r>
      <w:r w:rsidR="007A4D89">
        <w:rPr>
          <w:rFonts w:hint="eastAsia"/>
        </w:rPr>
        <w:t>2</w:t>
      </w:r>
      <w:r w:rsidR="007A4D89">
        <w:t>-1</w:t>
      </w:r>
      <w:r w:rsidR="007A4D89">
        <w:rPr>
          <w:rFonts w:hint="eastAsia"/>
        </w:rPr>
        <w:t>所示。</w:t>
      </w:r>
    </w:p>
    <w:p w14:paraId="60FEE737" w14:textId="2B661A0A" w:rsidR="00987003" w:rsidRDefault="00987003" w:rsidP="00987003">
      <w:pPr>
        <w:pStyle w:val="af5"/>
        <w:spacing w:line="240" w:lineRule="auto"/>
      </w:pPr>
      <w:r w:rsidRPr="005D5792">
        <w:rPr>
          <w:noProof/>
        </w:rPr>
        <w:lastRenderedPageBreak/>
        <w:drawing>
          <wp:inline distT="0" distB="0" distL="0" distR="0" wp14:anchorId="3C8616B8" wp14:editId="04C5AB86">
            <wp:extent cx="4538133" cy="415902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9631" cy="4160399"/>
                    </a:xfrm>
                    <a:prstGeom prst="rect">
                      <a:avLst/>
                    </a:prstGeom>
                  </pic:spPr>
                </pic:pic>
              </a:graphicData>
            </a:graphic>
          </wp:inline>
        </w:drawing>
      </w:r>
    </w:p>
    <w:p w14:paraId="42539842" w14:textId="40D0086B" w:rsidR="00B84A9B" w:rsidRPr="00033E02" w:rsidRDefault="00B84A9B" w:rsidP="00B84A9B">
      <w:pPr>
        <w:pStyle w:val="a7"/>
        <w:jc w:val="center"/>
      </w:pPr>
      <w:r>
        <w:rPr>
          <w:rFonts w:hint="eastAsia"/>
        </w:rPr>
        <w:t>图</w:t>
      </w:r>
      <w:r>
        <w:t xml:space="preserve">2-1 </w:t>
      </w:r>
      <w:r>
        <w:rPr>
          <w:rFonts w:hint="eastAsia"/>
        </w:rPr>
        <w:t>视频流编解码过程</w:t>
      </w:r>
    </w:p>
    <w:p w14:paraId="0701CE79" w14:textId="77777777" w:rsidR="00B84A9B" w:rsidRDefault="00B84A9B" w:rsidP="00987003">
      <w:pPr>
        <w:pStyle w:val="af5"/>
        <w:spacing w:line="240" w:lineRule="auto"/>
      </w:pPr>
    </w:p>
    <w:p w14:paraId="368D1A4F" w14:textId="0D67AA97" w:rsidR="005A7592" w:rsidRDefault="005A7592" w:rsidP="005A7592">
      <w:pPr>
        <w:pStyle w:val="af5"/>
        <w:spacing w:line="240" w:lineRule="auto"/>
        <w:jc w:val="center"/>
      </w:pPr>
    </w:p>
    <w:p w14:paraId="04575842" w14:textId="77777777" w:rsidR="005A7592" w:rsidRDefault="005A7592" w:rsidP="005A7592">
      <w:pPr>
        <w:pStyle w:val="af5"/>
        <w:spacing w:line="240" w:lineRule="auto"/>
      </w:pPr>
    </w:p>
    <w:p w14:paraId="25E183EA" w14:textId="77777777" w:rsidR="005A7592" w:rsidRDefault="005A7592" w:rsidP="005A7592">
      <w:pPr>
        <w:pStyle w:val="af5"/>
        <w:numPr>
          <w:ilvl w:val="0"/>
          <w:numId w:val="15"/>
        </w:numPr>
        <w:ind w:firstLineChars="0"/>
      </w:pPr>
      <w:r>
        <w:rPr>
          <w:rFonts w:hint="eastAsia"/>
        </w:rPr>
        <w:t>VCL:</w:t>
      </w:r>
      <w:r>
        <w:rPr>
          <w:rFonts w:hint="eastAsia"/>
        </w:rPr>
        <w:t>视频编码层</w:t>
      </w:r>
      <w:r>
        <w:rPr>
          <w:rFonts w:hint="eastAsia"/>
        </w:rPr>
        <w:t>(Video Coding Layer, VCL)</w:t>
      </w:r>
      <w:r>
        <w:rPr>
          <w:rFonts w:hint="eastAsia"/>
        </w:rPr>
        <w:t>，由两部分组成，一部分是核心压缩块和引擎，另一部分是宏块和宏片的语法概念。它主要用于最大化编码效率，不依赖有限的网络对原始视频数据进行压缩。</w:t>
      </w:r>
    </w:p>
    <w:p w14:paraId="5FFE2846" w14:textId="1E744172" w:rsidR="005A7592" w:rsidRDefault="005A7592" w:rsidP="00BC2B20">
      <w:pPr>
        <w:pStyle w:val="af5"/>
        <w:numPr>
          <w:ilvl w:val="0"/>
          <w:numId w:val="15"/>
        </w:numPr>
        <w:ind w:firstLineChars="0"/>
      </w:pPr>
      <w:r w:rsidRPr="006D0BB3">
        <w:rPr>
          <w:rFonts w:hint="eastAsia"/>
        </w:rPr>
        <w:t>NAL</w:t>
      </w:r>
      <w:r w:rsidRPr="003266D9">
        <w:rPr>
          <w:highlight w:val="yellow"/>
        </w:rPr>
        <w:t>:</w:t>
      </w:r>
      <w:r w:rsidRPr="003266D9">
        <w:rPr>
          <w:rFonts w:hint="eastAsia"/>
          <w:highlight w:val="yellow"/>
        </w:rPr>
        <w:t>网络抽象层，简称</w:t>
      </w:r>
      <w:r w:rsidRPr="003266D9">
        <w:rPr>
          <w:highlight w:val="yellow"/>
        </w:rPr>
        <w:t>NAL</w:t>
      </w:r>
      <w:r w:rsidRPr="006D0BB3">
        <w:rPr>
          <w:rFonts w:hint="eastAsia"/>
        </w:rPr>
        <w:t>。在以太网中，每个数据包的大小为</w:t>
      </w:r>
      <w:r w:rsidRPr="006D0BB3">
        <w:rPr>
          <w:rFonts w:hint="eastAsia"/>
        </w:rPr>
        <w:t>1500</w:t>
      </w:r>
      <w:r w:rsidRPr="006D0BB3">
        <w:rPr>
          <w:rFonts w:hint="eastAsia"/>
        </w:rPr>
        <w:t>字节，通常有一帧大于这个值。因此，有必要将</w:t>
      </w:r>
      <w:r w:rsidRPr="006D0BB3">
        <w:rPr>
          <w:rFonts w:hint="eastAsia"/>
        </w:rPr>
        <w:t>VCL</w:t>
      </w:r>
      <w:r w:rsidRPr="006D0BB3">
        <w:rPr>
          <w:rFonts w:hint="eastAsia"/>
        </w:rPr>
        <w:t>视频编码层输出的数据按照一定的格式分成多个包进行传输，并提供报头等信息以不同的速率在网络上传输或存储。所有的解包和分组都由</w:t>
      </w:r>
      <w:r w:rsidRPr="006D0BB3">
        <w:rPr>
          <w:rFonts w:hint="eastAsia"/>
        </w:rPr>
        <w:t>NAL</w:t>
      </w:r>
      <w:r w:rsidRPr="006D0BB3">
        <w:rPr>
          <w:rFonts w:hint="eastAsia"/>
        </w:rPr>
        <w:t>层处理。</w:t>
      </w:r>
      <w:r w:rsidRPr="006D0BB3">
        <w:rPr>
          <w:rFonts w:hint="eastAsia"/>
        </w:rPr>
        <w:t>H.264</w:t>
      </w:r>
      <w:r w:rsidRPr="006D0BB3">
        <w:rPr>
          <w:rFonts w:hint="eastAsia"/>
        </w:rPr>
        <w:t>流的第一个</w:t>
      </w:r>
      <w:r w:rsidRPr="006D0BB3">
        <w:rPr>
          <w:rFonts w:hint="eastAsia"/>
        </w:rPr>
        <w:t>NALU</w:t>
      </w:r>
      <w:r w:rsidRPr="006D0BB3">
        <w:rPr>
          <w:rFonts w:hint="eastAsia"/>
        </w:rPr>
        <w:t>是</w:t>
      </w:r>
      <w:r w:rsidRPr="003266D9">
        <w:rPr>
          <w:highlight w:val="yellow"/>
        </w:rPr>
        <w:t>SPS</w:t>
      </w:r>
      <w:r w:rsidRPr="003266D9">
        <w:rPr>
          <w:rFonts w:hint="eastAsia"/>
          <w:highlight w:val="yellow"/>
        </w:rPr>
        <w:t>，第二个</w:t>
      </w:r>
      <w:r w:rsidRPr="003266D9">
        <w:rPr>
          <w:highlight w:val="yellow"/>
        </w:rPr>
        <w:t>NALU</w:t>
      </w:r>
      <w:r w:rsidRPr="003266D9">
        <w:rPr>
          <w:rFonts w:hint="eastAsia"/>
          <w:highlight w:val="yellow"/>
        </w:rPr>
        <w:t>是</w:t>
      </w:r>
      <w:r w:rsidRPr="003266D9">
        <w:rPr>
          <w:highlight w:val="yellow"/>
        </w:rPr>
        <w:t>PPS</w:t>
      </w:r>
      <w:r w:rsidRPr="003266D9">
        <w:rPr>
          <w:rFonts w:hint="eastAsia"/>
          <w:highlight w:val="yellow"/>
        </w:rPr>
        <w:t>，第三个</w:t>
      </w:r>
      <w:r w:rsidRPr="003266D9">
        <w:rPr>
          <w:highlight w:val="yellow"/>
        </w:rPr>
        <w:t>NALU</w:t>
      </w:r>
      <w:r w:rsidRPr="003266D9">
        <w:rPr>
          <w:rFonts w:hint="eastAsia"/>
          <w:highlight w:val="yellow"/>
        </w:rPr>
        <w:t>是</w:t>
      </w:r>
      <w:r w:rsidRPr="003266D9">
        <w:rPr>
          <w:highlight w:val="yellow"/>
        </w:rPr>
        <w:t>IDR</w:t>
      </w:r>
      <w:r w:rsidRPr="003266D9">
        <w:rPr>
          <w:rFonts w:hint="eastAsia"/>
          <w:highlight w:val="yellow"/>
        </w:rPr>
        <w:t>（即时解码器刷新）。</w:t>
      </w:r>
      <w:r w:rsidRPr="003266D9">
        <w:rPr>
          <w:highlight w:val="yellow"/>
        </w:rPr>
        <w:t>SPS</w:t>
      </w:r>
      <w:r w:rsidRPr="003266D9">
        <w:rPr>
          <w:rFonts w:hint="eastAsia"/>
          <w:highlight w:val="yellow"/>
        </w:rPr>
        <w:t>（</w:t>
      </w:r>
      <w:r w:rsidRPr="003266D9">
        <w:rPr>
          <w:highlight w:val="yellow"/>
        </w:rPr>
        <w:t>Sequence Parameter set</w:t>
      </w:r>
      <w:r w:rsidRPr="003266D9">
        <w:rPr>
          <w:rFonts w:hint="eastAsia"/>
          <w:highlight w:val="yellow"/>
        </w:rPr>
        <w:t>）</w:t>
      </w:r>
      <w:r w:rsidRPr="006D0BB3">
        <w:rPr>
          <w:rFonts w:hint="eastAsia"/>
        </w:rPr>
        <w:t>存储有关序列的信息，包括有多少帧。图像参数集（</w:t>
      </w:r>
      <w:r w:rsidRPr="006D0BB3">
        <w:rPr>
          <w:rFonts w:hint="eastAsia"/>
        </w:rPr>
        <w:t>PPS</w:t>
      </w:r>
      <w:r w:rsidRPr="006D0BB3">
        <w:rPr>
          <w:rFonts w:hint="eastAsia"/>
        </w:rPr>
        <w:t>）存储帧的信息。在解码时，必须先获得</w:t>
      </w:r>
      <w:r w:rsidRPr="006D0BB3">
        <w:rPr>
          <w:rFonts w:hint="eastAsia"/>
        </w:rPr>
        <w:t>SPS</w:t>
      </w:r>
      <w:r w:rsidRPr="006D0BB3">
        <w:rPr>
          <w:rFonts w:hint="eastAsia"/>
        </w:rPr>
        <w:t>和</w:t>
      </w:r>
      <w:r w:rsidRPr="006D0BB3">
        <w:rPr>
          <w:rFonts w:hint="eastAsia"/>
        </w:rPr>
        <w:t>PPS</w:t>
      </w:r>
      <w:r w:rsidRPr="006D0BB3">
        <w:rPr>
          <w:rFonts w:hint="eastAsia"/>
        </w:rPr>
        <w:t>的信息，然后才能对以下数据进行解码。一个</w:t>
      </w:r>
      <w:r w:rsidRPr="006D0BB3">
        <w:rPr>
          <w:rFonts w:hint="eastAsia"/>
        </w:rPr>
        <w:t xml:space="preserve"> NALU</w:t>
      </w:r>
      <w:r w:rsidRPr="006D0BB3">
        <w:rPr>
          <w:rFonts w:hint="eastAsia"/>
        </w:rPr>
        <w:t>等于一组对应于视频编码的</w:t>
      </w:r>
      <w:r w:rsidRPr="006D0BB3">
        <w:rPr>
          <w:rFonts w:hint="eastAsia"/>
        </w:rPr>
        <w:t xml:space="preserve"> NALU </w:t>
      </w:r>
      <w:r w:rsidRPr="006D0BB3">
        <w:rPr>
          <w:rFonts w:hint="eastAsia"/>
        </w:rPr>
        <w:t>头部信息</w:t>
      </w:r>
      <w:r>
        <w:rPr>
          <w:rFonts w:hint="eastAsia"/>
        </w:rPr>
        <w:t>和</w:t>
      </w:r>
      <w:r w:rsidRPr="006D0BB3">
        <w:rPr>
          <w:rFonts w:hint="eastAsia"/>
        </w:rPr>
        <w:t>一个原始字节序列负荷</w:t>
      </w:r>
      <w:r w:rsidRPr="006D0BB3">
        <w:rPr>
          <w:rFonts w:hint="eastAsia"/>
        </w:rPr>
        <w:t>(RBSP</w:t>
      </w:r>
      <w:r w:rsidR="00CA657C">
        <w:rPr>
          <w:rFonts w:hint="eastAsia"/>
        </w:rPr>
        <w:t>，</w:t>
      </w:r>
      <w:r w:rsidRPr="006D0BB3">
        <w:rPr>
          <w:rFonts w:hint="eastAsia"/>
        </w:rPr>
        <w:t>Raw Byte Sequence Payload)</w:t>
      </w:r>
      <w:r w:rsidRPr="006D0BB3">
        <w:rPr>
          <w:rFonts w:hint="eastAsia"/>
        </w:rPr>
        <w:t>。</w:t>
      </w:r>
    </w:p>
    <w:p w14:paraId="672D93A0" w14:textId="6D549945" w:rsidR="005A7592" w:rsidRDefault="005A7592" w:rsidP="005A7592">
      <w:pPr>
        <w:pStyle w:val="af5"/>
      </w:pPr>
      <w:r>
        <w:rPr>
          <w:rFonts w:hint="eastAsia"/>
        </w:rPr>
        <w:t>视频流传输协议主要由</w:t>
      </w:r>
      <w:r>
        <w:rPr>
          <w:rFonts w:hint="eastAsia"/>
        </w:rPr>
        <w:t xml:space="preserve"> HTTP</w:t>
      </w:r>
      <w:r w:rsidR="00CA657C">
        <w:rPr>
          <w:rFonts w:hint="eastAsia"/>
        </w:rPr>
        <w:t>和</w:t>
      </w:r>
      <w:r>
        <w:rPr>
          <w:rFonts w:hint="eastAsia"/>
        </w:rPr>
        <w:t>RTP</w:t>
      </w:r>
      <w:r w:rsidR="00CA657C">
        <w:rPr>
          <w:rFonts w:hint="eastAsia"/>
        </w:rPr>
        <w:t>的</w:t>
      </w:r>
      <w:r w:rsidR="00467E7F">
        <w:rPr>
          <w:rFonts w:hint="eastAsia"/>
        </w:rPr>
        <w:t>两</w:t>
      </w:r>
      <w:r>
        <w:rPr>
          <w:rFonts w:hint="eastAsia"/>
        </w:rPr>
        <w:t>大部分</w:t>
      </w:r>
      <w:r w:rsidR="00CA657C">
        <w:rPr>
          <w:rFonts w:hint="eastAsia"/>
        </w:rPr>
        <w:t>组</w:t>
      </w:r>
      <w:r>
        <w:rPr>
          <w:rFonts w:hint="eastAsia"/>
        </w:rPr>
        <w:t>成。其中，</w:t>
      </w:r>
      <w:r w:rsidR="00CA657C">
        <w:rPr>
          <w:rFonts w:hint="eastAsia"/>
        </w:rPr>
        <w:t>R</w:t>
      </w:r>
      <w:r w:rsidR="00CA657C">
        <w:t>TP</w:t>
      </w:r>
      <w:r w:rsidR="00CA657C">
        <w:rPr>
          <w:rFonts w:hint="eastAsia"/>
        </w:rPr>
        <w:t>主要分为</w:t>
      </w:r>
      <w:r w:rsidR="00CA657C">
        <w:rPr>
          <w:rFonts w:hint="eastAsia"/>
        </w:rPr>
        <w:t xml:space="preserve"> </w:t>
      </w:r>
      <w:r>
        <w:rPr>
          <w:rFonts w:hint="eastAsia"/>
        </w:rPr>
        <w:t xml:space="preserve">RTCP </w:t>
      </w:r>
      <w:r>
        <w:rPr>
          <w:rFonts w:hint="eastAsia"/>
        </w:rPr>
        <w:t>和</w:t>
      </w:r>
      <w:r>
        <w:rPr>
          <w:rFonts w:hint="eastAsia"/>
        </w:rPr>
        <w:t xml:space="preserve"> RTSP</w:t>
      </w:r>
      <w:r>
        <w:rPr>
          <w:rFonts w:hint="eastAsia"/>
        </w:rPr>
        <w:t>。</w:t>
      </w:r>
      <w:r>
        <w:rPr>
          <w:rFonts w:hint="eastAsia"/>
        </w:rPr>
        <w:t xml:space="preserve">RTP </w:t>
      </w:r>
      <w:r>
        <w:rPr>
          <w:rFonts w:hint="eastAsia"/>
        </w:rPr>
        <w:t>由</w:t>
      </w:r>
      <w:r>
        <w:rPr>
          <w:rFonts w:hint="eastAsia"/>
        </w:rPr>
        <w:t xml:space="preserve"> RTCP </w:t>
      </w:r>
      <w:r w:rsidR="00CA657C">
        <w:rPr>
          <w:rFonts w:hint="eastAsia"/>
        </w:rPr>
        <w:t>实现</w:t>
      </w:r>
      <w:r>
        <w:rPr>
          <w:rFonts w:hint="eastAsia"/>
        </w:rPr>
        <w:t>控制</w:t>
      </w:r>
      <w:r w:rsidR="00CA657C">
        <w:rPr>
          <w:rFonts w:hint="eastAsia"/>
        </w:rPr>
        <w:t>和同步功能</w:t>
      </w:r>
      <w:r>
        <w:rPr>
          <w:rFonts w:hint="eastAsia"/>
        </w:rPr>
        <w:t>。而</w:t>
      </w:r>
      <w:r>
        <w:rPr>
          <w:rFonts w:hint="eastAsia"/>
        </w:rPr>
        <w:t xml:space="preserve"> RTSP</w:t>
      </w:r>
      <w:r>
        <w:rPr>
          <w:rFonts w:hint="eastAsia"/>
        </w:rPr>
        <w:t>适用于大文</w:t>
      </w:r>
      <w:r>
        <w:rPr>
          <w:rFonts w:hint="eastAsia"/>
        </w:rPr>
        <w:lastRenderedPageBreak/>
        <w:t>件，充当着对流媒体进行发起和终结的控制动作任务。本文拟使用</w:t>
      </w:r>
      <w:r>
        <w:rPr>
          <w:rFonts w:hint="eastAsia"/>
        </w:rPr>
        <w:t xml:space="preserve"> RTSP</w:t>
      </w:r>
      <w:r w:rsidRPr="003266D9">
        <w:rPr>
          <w:rFonts w:hint="eastAsia"/>
          <w:highlight w:val="yellow"/>
        </w:rPr>
        <w:t>（</w:t>
      </w:r>
      <w:r w:rsidRPr="003266D9">
        <w:rPr>
          <w:highlight w:val="yellow"/>
        </w:rPr>
        <w:t>Real  Time Streaming Protocol</w:t>
      </w:r>
      <w:r w:rsidRPr="003266D9">
        <w:rPr>
          <w:rFonts w:hint="eastAsia"/>
          <w:highlight w:val="yellow"/>
        </w:rPr>
        <w:t>）</w:t>
      </w:r>
      <w:r>
        <w:rPr>
          <w:rFonts w:hint="eastAsia"/>
        </w:rPr>
        <w:t>传输协议来获取不同</w:t>
      </w:r>
      <w:r>
        <w:rPr>
          <w:rFonts w:hint="eastAsia"/>
        </w:rPr>
        <w:t xml:space="preserve"> </w:t>
      </w:r>
      <w:proofErr w:type="spellStart"/>
      <w:r>
        <w:rPr>
          <w:rFonts w:hint="eastAsia"/>
        </w:rPr>
        <w:t>ip</w:t>
      </w:r>
      <w:proofErr w:type="spellEnd"/>
      <w:r>
        <w:rPr>
          <w:rFonts w:hint="eastAsia"/>
        </w:rPr>
        <w:t xml:space="preserve"> </w:t>
      </w:r>
      <w:r>
        <w:rPr>
          <w:rFonts w:hint="eastAsia"/>
        </w:rPr>
        <w:t>地址的网络摄像头采集的实时视频流。</w:t>
      </w:r>
    </w:p>
    <w:p w14:paraId="498949F9" w14:textId="6188D09E" w:rsidR="005A7592" w:rsidRDefault="005A7592" w:rsidP="0019256B">
      <w:pPr>
        <w:pStyle w:val="af5"/>
      </w:pPr>
      <w:r>
        <w:rPr>
          <w:rFonts w:hint="eastAsia"/>
        </w:rPr>
        <w:t>对于单次完整的</w:t>
      </w:r>
      <w:r>
        <w:rPr>
          <w:rFonts w:hint="eastAsia"/>
        </w:rPr>
        <w:t xml:space="preserve"> RTSP </w:t>
      </w:r>
      <w:r>
        <w:rPr>
          <w:rFonts w:hint="eastAsia"/>
        </w:rPr>
        <w:t>包含了几个步骤：第一步，由客户终端与流服务器进行通信，通信的内容为一串</w:t>
      </w:r>
      <w:r>
        <w:rPr>
          <w:rFonts w:hint="eastAsia"/>
        </w:rPr>
        <w:t xml:space="preserve"> RTSP </w:t>
      </w:r>
      <w:r>
        <w:rPr>
          <w:rFonts w:hint="eastAsia"/>
        </w:rPr>
        <w:t>命令描述语。第二步，收到该命令后，流服务器会发送</w:t>
      </w:r>
      <w:r>
        <w:rPr>
          <w:rFonts w:hint="eastAsia"/>
        </w:rPr>
        <w:t xml:space="preserve"> SDP </w:t>
      </w:r>
      <w:r>
        <w:rPr>
          <w:rFonts w:hint="eastAsia"/>
        </w:rPr>
        <w:t>作为通信的应答。这层应答内容主要包含了流媒体的类别以及相关的流总量等。第三步，当收到流服务器发来的</w:t>
      </w:r>
      <w:r>
        <w:rPr>
          <w:rFonts w:hint="eastAsia"/>
        </w:rPr>
        <w:t xml:space="preserve"> SDP </w:t>
      </w:r>
      <w:r>
        <w:rPr>
          <w:rFonts w:hint="eastAsia"/>
        </w:rPr>
        <w:t>应答后，客户端根据应答从而对应答内容中的单独流分别指派对应的</w:t>
      </w:r>
      <w:r>
        <w:rPr>
          <w:rFonts w:hint="eastAsia"/>
        </w:rPr>
        <w:t xml:space="preserve"> SETUP</w:t>
      </w:r>
      <w:r>
        <w:rPr>
          <w:rFonts w:hint="eastAsia"/>
        </w:rPr>
        <w:t>（</w:t>
      </w:r>
      <w:r>
        <w:rPr>
          <w:rFonts w:hint="eastAsia"/>
        </w:rPr>
        <w:t xml:space="preserve">RTSP </w:t>
      </w:r>
      <w:r>
        <w:rPr>
          <w:rFonts w:hint="eastAsia"/>
        </w:rPr>
        <w:t>的一种命令建立）命令。该命令主要用于客户端的端口暴露，从而告知服务器自己用来收集数据消息的真实端口。第四步，当通信所需的基本基础条件搭建完毕，由客户端传来的</w:t>
      </w:r>
      <w:r>
        <w:rPr>
          <w:rFonts w:hint="eastAsia"/>
        </w:rPr>
        <w:t xml:space="preserve"> PLAY</w:t>
      </w:r>
      <w:r>
        <w:rPr>
          <w:rFonts w:hint="eastAsia"/>
        </w:rPr>
        <w:t>命令会引导服务器工作，通过</w:t>
      </w:r>
      <w:r>
        <w:rPr>
          <w:rFonts w:hint="eastAsia"/>
        </w:rPr>
        <w:t xml:space="preserve"> UDP</w:t>
      </w:r>
      <w:r>
        <w:rPr>
          <w:rFonts w:hint="eastAsia"/>
        </w:rPr>
        <w:t>，服务器便把有关的</w:t>
      </w:r>
      <w:r>
        <w:rPr>
          <w:rFonts w:hint="eastAsia"/>
        </w:rPr>
        <w:t xml:space="preserve"> RTP </w:t>
      </w:r>
      <w:r>
        <w:rPr>
          <w:rFonts w:hint="eastAsia"/>
        </w:rPr>
        <w:t>包发送给客户终端，在这一步，客户端能够直接直接通过有关的命令来对播放的快进及暂停等工作进行调节。最后一步是进行通信过程的终结，需要由客户端发出的</w:t>
      </w:r>
      <w:r>
        <w:rPr>
          <w:rFonts w:hint="eastAsia"/>
        </w:rPr>
        <w:t xml:space="preserve"> TERADOWN </w:t>
      </w:r>
      <w:r>
        <w:rPr>
          <w:rFonts w:hint="eastAsia"/>
        </w:rPr>
        <w:t>来结束整个通信过程</w:t>
      </w:r>
      <w:r w:rsidRPr="003266D9">
        <w:rPr>
          <w:rFonts w:hint="eastAsia"/>
          <w:highlight w:val="yellow"/>
        </w:rPr>
        <w:t>。</w:t>
      </w:r>
      <w:r w:rsidRPr="00D67DA1">
        <w:rPr>
          <w:rFonts w:hint="eastAsia"/>
        </w:rPr>
        <w:t>RTSP</w:t>
      </w:r>
      <w:r w:rsidRPr="00D67DA1">
        <w:rPr>
          <w:rFonts w:hint="eastAsia"/>
        </w:rPr>
        <w:t>消息主要分为请求和响应两种类型。请求和响应消息都由三个起始行、一个引导行和一个实体体组成。不同之处在于，请求消息的起始行对应于请求行，而响应消息的起始行对应于状态行。</w:t>
      </w:r>
    </w:p>
    <w:p w14:paraId="64EF2565" w14:textId="77777777" w:rsidR="005A7592" w:rsidRPr="005A7592" w:rsidRDefault="005A7592" w:rsidP="005A7592">
      <w:pPr>
        <w:pStyle w:val="af5"/>
      </w:pPr>
    </w:p>
    <w:p w14:paraId="01D15D07" w14:textId="0F3A42C3" w:rsidR="00B653D9" w:rsidRDefault="00B81AD7" w:rsidP="00B653D9">
      <w:pPr>
        <w:pStyle w:val="a0"/>
      </w:pPr>
      <w:bookmarkStart w:id="83" w:name="_Toc68223723"/>
      <w:r>
        <w:rPr>
          <w:rFonts w:hint="eastAsia"/>
        </w:rPr>
        <w:t>分布式数据平台</w:t>
      </w:r>
      <w:bookmarkEnd w:id="83"/>
    </w:p>
    <w:p w14:paraId="491FED35" w14:textId="63D98E9E" w:rsidR="006F5B57" w:rsidRDefault="00C46C27" w:rsidP="00C46C27">
      <w:pPr>
        <w:pStyle w:val="a1"/>
      </w:pPr>
      <w:bookmarkStart w:id="84" w:name="_Toc68223724"/>
      <w:commentRangeStart w:id="85"/>
      <w:r>
        <w:rPr>
          <w:rFonts w:hint="eastAsia"/>
        </w:rPr>
        <w:t>分布式服务注册中心</w:t>
      </w:r>
      <w:commentRangeEnd w:id="85"/>
      <w:r w:rsidR="00C2091C">
        <w:rPr>
          <w:rStyle w:val="af3"/>
          <w:rFonts w:ascii="Calibri" w:eastAsia="宋体" w:hAnsi="Calibri" w:cs="黑体"/>
          <w:b w:val="0"/>
        </w:rPr>
        <w:commentReference w:id="85"/>
      </w:r>
      <w:bookmarkEnd w:id="84"/>
    </w:p>
    <w:p w14:paraId="2C412482" w14:textId="2D5B8B95" w:rsidR="00E70952" w:rsidRPr="00E70952" w:rsidRDefault="00C2091C" w:rsidP="00C2091C">
      <w:pPr>
        <w:pStyle w:val="af5"/>
      </w:pPr>
      <w:r>
        <w:t xml:space="preserve">Apache </w:t>
      </w:r>
      <w:proofErr w:type="spellStart"/>
      <w:r>
        <w:t>ZooKeeper</w:t>
      </w:r>
      <w:proofErr w:type="spellEnd"/>
      <w:r>
        <w:rPr>
          <w:rFonts w:hint="eastAsia"/>
        </w:rPr>
        <w:t>最初是作为</w:t>
      </w:r>
      <w:r>
        <w:rPr>
          <w:rFonts w:hint="eastAsia"/>
        </w:rPr>
        <w:t xml:space="preserve"> Apache Hadoop</w:t>
      </w:r>
      <w:r>
        <w:rPr>
          <w:rFonts w:hint="eastAsia"/>
        </w:rPr>
        <w:t>的一部分，然后因为其分布式协调处理的能力而经常被单独拿出来应用于分布式系统。</w:t>
      </w:r>
      <w:proofErr w:type="spellStart"/>
      <w:r>
        <w:rPr>
          <w:rFonts w:hint="eastAsia"/>
        </w:rPr>
        <w:t>ZooKeeper</w:t>
      </w:r>
      <w:proofErr w:type="spellEnd"/>
      <w:r>
        <w:rPr>
          <w:rFonts w:hint="eastAsia"/>
        </w:rPr>
        <w:t xml:space="preserve"> </w:t>
      </w:r>
      <w:r>
        <w:rPr>
          <w:rFonts w:hint="eastAsia"/>
        </w:rPr>
        <w:t>为分布式应用提供了效率良好并且可靠性能力强的分布式协调服务，支持了如统一命名服务、配置管理和分布式锁等集群环境下的常用基本服务。在解决分布式数据一致性方面，</w:t>
      </w:r>
      <w:proofErr w:type="spellStart"/>
      <w:r>
        <w:rPr>
          <w:rFonts w:hint="eastAsia"/>
        </w:rPr>
        <w:t>ZooKeeper</w:t>
      </w:r>
      <w:proofErr w:type="spellEnd"/>
      <w:r>
        <w:rPr>
          <w:rFonts w:hint="eastAsia"/>
        </w:rPr>
        <w:t>并没有直接采用</w:t>
      </w:r>
      <w:r>
        <w:rPr>
          <w:rFonts w:hint="eastAsia"/>
        </w:rPr>
        <w:t xml:space="preserve"> </w:t>
      </w:r>
      <w:proofErr w:type="spellStart"/>
      <w:r>
        <w:rPr>
          <w:rFonts w:hint="eastAsia"/>
        </w:rPr>
        <w:t>Paxos</w:t>
      </w:r>
      <w:proofErr w:type="spellEnd"/>
      <w:r>
        <w:rPr>
          <w:rFonts w:hint="eastAsia"/>
        </w:rPr>
        <w:t xml:space="preserve"> </w:t>
      </w:r>
      <w:r>
        <w:rPr>
          <w:rFonts w:hint="eastAsia"/>
        </w:rPr>
        <w:t>算法，而是采用了一种被称为</w:t>
      </w:r>
      <w:r>
        <w:rPr>
          <w:rFonts w:hint="eastAsia"/>
        </w:rPr>
        <w:t xml:space="preserve"> ZAB</w:t>
      </w:r>
      <w:r>
        <w:rPr>
          <w:rFonts w:hint="eastAsia"/>
        </w:rPr>
        <w:t>（</w:t>
      </w:r>
      <w:proofErr w:type="spellStart"/>
      <w:r>
        <w:rPr>
          <w:rFonts w:hint="eastAsia"/>
        </w:rPr>
        <w:t>ZooKeeper</w:t>
      </w:r>
      <w:proofErr w:type="spellEnd"/>
      <w:r>
        <w:rPr>
          <w:rFonts w:hint="eastAsia"/>
        </w:rPr>
        <w:t xml:space="preserve"> Atomic Broadcast</w:t>
      </w:r>
      <w:r>
        <w:rPr>
          <w:rFonts w:hint="eastAsia"/>
        </w:rPr>
        <w:t>）的一致性协议。</w:t>
      </w:r>
      <w:r>
        <w:rPr>
          <w:rFonts w:hint="eastAsia"/>
        </w:rPr>
        <w:t xml:space="preserve"> </w:t>
      </w:r>
      <w:proofErr w:type="spellStart"/>
      <w:r>
        <w:rPr>
          <w:rFonts w:hint="eastAsia"/>
        </w:rPr>
        <w:t>ZooKeeper</w:t>
      </w:r>
      <w:proofErr w:type="spellEnd"/>
      <w:r>
        <w:rPr>
          <w:rFonts w:hint="eastAsia"/>
        </w:rPr>
        <w:t xml:space="preserve"> </w:t>
      </w:r>
      <w:r>
        <w:rPr>
          <w:rFonts w:hint="eastAsia"/>
        </w:rPr>
        <w:t>是由互联网公司</w:t>
      </w:r>
      <w:r>
        <w:rPr>
          <w:rFonts w:hint="eastAsia"/>
        </w:rPr>
        <w:t xml:space="preserve"> Yahoo </w:t>
      </w:r>
      <w:r>
        <w:rPr>
          <w:rFonts w:hint="eastAsia"/>
        </w:rPr>
        <w:t>公司创建的一个分布式协调服务，</w:t>
      </w:r>
      <w:proofErr w:type="spellStart"/>
      <w:r>
        <w:rPr>
          <w:rFonts w:hint="eastAsia"/>
        </w:rPr>
        <w:t>ZooKeeper</w:t>
      </w:r>
      <w:proofErr w:type="spellEnd"/>
      <w:r>
        <w:rPr>
          <w:rFonts w:hint="eastAsia"/>
        </w:rPr>
        <w:t>可以认为是</w:t>
      </w:r>
      <w:r>
        <w:rPr>
          <w:rFonts w:hint="eastAsia"/>
        </w:rPr>
        <w:t xml:space="preserve"> Google </w:t>
      </w:r>
      <w:r>
        <w:rPr>
          <w:rFonts w:hint="eastAsia"/>
        </w:rPr>
        <w:t>的</w:t>
      </w:r>
      <w:r>
        <w:rPr>
          <w:rFonts w:hint="eastAsia"/>
        </w:rPr>
        <w:t xml:space="preserve"> Chubby</w:t>
      </w:r>
      <w:r>
        <w:rPr>
          <w:rFonts w:hint="eastAsia"/>
        </w:rPr>
        <w:t>的开源实现，但是不同于</w:t>
      </w:r>
      <w:r>
        <w:rPr>
          <w:rFonts w:hint="eastAsia"/>
        </w:rPr>
        <w:t xml:space="preserve"> Chubby </w:t>
      </w:r>
      <w:r>
        <w:rPr>
          <w:rFonts w:hint="eastAsia"/>
        </w:rPr>
        <w:t>的是其采用的是</w:t>
      </w:r>
      <w:r>
        <w:t>ZAB</w:t>
      </w:r>
      <w:r>
        <w:rPr>
          <w:rFonts w:hint="eastAsia"/>
        </w:rPr>
        <w:t>协议。它原本是</w:t>
      </w:r>
      <w:r>
        <w:rPr>
          <w:rFonts w:hint="eastAsia"/>
        </w:rPr>
        <w:t xml:space="preserve"> Hadoop </w:t>
      </w:r>
      <w:r>
        <w:rPr>
          <w:rFonts w:hint="eastAsia"/>
        </w:rPr>
        <w:t>的一部分，为</w:t>
      </w:r>
      <w:r>
        <w:rPr>
          <w:rFonts w:hint="eastAsia"/>
        </w:rPr>
        <w:t xml:space="preserve"> </w:t>
      </w:r>
      <w:proofErr w:type="spellStart"/>
      <w:r>
        <w:rPr>
          <w:rFonts w:hint="eastAsia"/>
        </w:rPr>
        <w:t>hadoop</w:t>
      </w:r>
      <w:proofErr w:type="spellEnd"/>
      <w:r>
        <w:rPr>
          <w:rFonts w:hint="eastAsia"/>
        </w:rPr>
        <w:t xml:space="preserve"> </w:t>
      </w:r>
      <w:r>
        <w:rPr>
          <w:rFonts w:hint="eastAsia"/>
        </w:rPr>
        <w:t>提供分布式协调的支持。虽然源于</w:t>
      </w:r>
      <w:r>
        <w:rPr>
          <w:rFonts w:hint="eastAsia"/>
        </w:rPr>
        <w:t xml:space="preserve"> Hadoop</w:t>
      </w:r>
      <w:r>
        <w:rPr>
          <w:rFonts w:hint="eastAsia"/>
        </w:rPr>
        <w:t>，但是因为其开源的特性和高效且可靠的特点，在很多开发的项目中都将其单独拿出来使用。在大型的分布式集群环境中，集群由数量众多的物理节点组成，这些服务器之前都要通过相互写作来完成工作。因此，分布式应用最主要的问题就在于服务被分布于多个物理节点之后导致的局部故障处理问题。例如，多台服务器组成的集群系统中的某台服务器被意外的关掉了，这时这台服务器无法正常工作的消</w:t>
      </w:r>
      <w:r>
        <w:rPr>
          <w:rFonts w:hint="eastAsia"/>
        </w:rPr>
        <w:lastRenderedPageBreak/>
        <w:t>息如果不能被立刻感知，就会导致转发到这台服务器上的请求失败，进而影响整个服务的稳定性，甚至还会对数据的一致性造成严重影响，后果不堪设想。为了让集群中的其它节点能够获取到该节点失效故障的消息，就需要有一个分布式场景下的协调服务来周知集群内的所有节点。而</w:t>
      </w:r>
      <w:r>
        <w:rPr>
          <w:rFonts w:hint="eastAsia"/>
        </w:rPr>
        <w:t xml:space="preserve"> </w:t>
      </w:r>
      <w:proofErr w:type="spellStart"/>
      <w:r>
        <w:rPr>
          <w:rFonts w:hint="eastAsia"/>
        </w:rPr>
        <w:t>ZooKeeper</w:t>
      </w:r>
      <w:proofErr w:type="spellEnd"/>
      <w:r>
        <w:rPr>
          <w:rFonts w:hint="eastAsia"/>
        </w:rPr>
        <w:t xml:space="preserve"> </w:t>
      </w:r>
      <w:r>
        <w:rPr>
          <w:rFonts w:hint="eastAsia"/>
        </w:rPr>
        <w:t>正是这样一个分布式协调服务。</w:t>
      </w:r>
      <w:proofErr w:type="spellStart"/>
      <w:r>
        <w:rPr>
          <w:rFonts w:hint="eastAsia"/>
        </w:rPr>
        <w:t>ZooKeeper</w:t>
      </w:r>
      <w:proofErr w:type="spellEnd"/>
      <w:r>
        <w:rPr>
          <w:rFonts w:hint="eastAsia"/>
        </w:rPr>
        <w:t>的组成主要分成两个部分，</w:t>
      </w:r>
      <w:proofErr w:type="spellStart"/>
      <w:r>
        <w:rPr>
          <w:rFonts w:hint="eastAsia"/>
        </w:rPr>
        <w:t>ZooKeeper</w:t>
      </w:r>
      <w:proofErr w:type="spellEnd"/>
      <w:r>
        <w:rPr>
          <w:rFonts w:hint="eastAsia"/>
        </w:rPr>
        <w:t>服务器和</w:t>
      </w:r>
      <w:proofErr w:type="spellStart"/>
      <w:r>
        <w:rPr>
          <w:rFonts w:hint="eastAsia"/>
        </w:rPr>
        <w:t>ZooKeeper</w:t>
      </w:r>
      <w:proofErr w:type="spellEnd"/>
      <w:r>
        <w:rPr>
          <w:rFonts w:hint="eastAsia"/>
        </w:rPr>
        <w:t>客户端。通过集群模式部署</w:t>
      </w:r>
      <w:r>
        <w:rPr>
          <w:rFonts w:hint="eastAsia"/>
        </w:rPr>
        <w:t xml:space="preserve"> </w:t>
      </w:r>
      <w:proofErr w:type="spellStart"/>
      <w:r>
        <w:rPr>
          <w:rFonts w:hint="eastAsia"/>
        </w:rPr>
        <w:t>ZooKeeper</w:t>
      </w:r>
      <w:proofErr w:type="spellEnd"/>
      <w:r>
        <w:rPr>
          <w:rFonts w:hint="eastAsia"/>
        </w:rPr>
        <w:t xml:space="preserve"> </w:t>
      </w:r>
      <w:r>
        <w:rPr>
          <w:rFonts w:hint="eastAsia"/>
        </w:rPr>
        <w:t>服务端的分布式集群，集群中的一台或部分机器无法正常工作而影响整个集群的正常运作，可以有效解决上述单点失效的问题。</w:t>
      </w:r>
      <w:proofErr w:type="spellStart"/>
      <w:r>
        <w:rPr>
          <w:rFonts w:hint="eastAsia"/>
        </w:rPr>
        <w:t>ZooKeeper</w:t>
      </w:r>
      <w:proofErr w:type="spellEnd"/>
      <w:r>
        <w:rPr>
          <w:rFonts w:hint="eastAsia"/>
        </w:rPr>
        <w:t>会在集群的各个节点中进行状态和数据信息的同步，因此通过</w:t>
      </w:r>
      <w:r>
        <w:rPr>
          <w:rFonts w:hint="eastAsia"/>
        </w:rPr>
        <w:t xml:space="preserve"> </w:t>
      </w:r>
      <w:proofErr w:type="spellStart"/>
      <w:r>
        <w:rPr>
          <w:rFonts w:hint="eastAsia"/>
        </w:rPr>
        <w:t>ZooKeeper</w:t>
      </w:r>
      <w:proofErr w:type="spellEnd"/>
      <w:r>
        <w:rPr>
          <w:rFonts w:hint="eastAsia"/>
        </w:rPr>
        <w:t xml:space="preserve"> </w:t>
      </w:r>
      <w:r>
        <w:rPr>
          <w:rFonts w:hint="eastAsia"/>
        </w:rPr>
        <w:t>的算法实现保证了一台机器的故障不会影响到其它服务器的工作。</w:t>
      </w:r>
      <w:proofErr w:type="spellStart"/>
      <w:r>
        <w:rPr>
          <w:rFonts w:hint="eastAsia"/>
        </w:rPr>
        <w:t>ZooKeeper</w:t>
      </w:r>
      <w:proofErr w:type="spellEnd"/>
      <w:r>
        <w:rPr>
          <w:rFonts w:hint="eastAsia"/>
        </w:rPr>
        <w:t xml:space="preserve"> </w:t>
      </w:r>
      <w:r>
        <w:rPr>
          <w:rFonts w:hint="eastAsia"/>
        </w:rPr>
        <w:t>支持的多种客户端语言包括</w:t>
      </w:r>
      <w:r>
        <w:rPr>
          <w:rFonts w:hint="eastAsia"/>
        </w:rPr>
        <w:t xml:space="preserve"> C</w:t>
      </w:r>
      <w:r>
        <w:rPr>
          <w:rFonts w:hint="eastAsia"/>
        </w:rPr>
        <w:t>、</w:t>
      </w:r>
      <w:r>
        <w:rPr>
          <w:rFonts w:hint="eastAsia"/>
        </w:rPr>
        <w:t>java</w:t>
      </w:r>
      <w:r>
        <w:rPr>
          <w:rFonts w:hint="eastAsia"/>
        </w:rPr>
        <w:t>、</w:t>
      </w:r>
      <w:r>
        <w:rPr>
          <w:rFonts w:hint="eastAsia"/>
        </w:rPr>
        <w:t>Perl</w:t>
      </w:r>
      <w:r>
        <w:rPr>
          <w:rFonts w:hint="eastAsia"/>
        </w:rPr>
        <w:t>、</w:t>
      </w:r>
      <w:r>
        <w:rPr>
          <w:rFonts w:hint="eastAsia"/>
        </w:rPr>
        <w:t xml:space="preserve">Python </w:t>
      </w:r>
      <w:r>
        <w:rPr>
          <w:rFonts w:hint="eastAsia"/>
        </w:rPr>
        <w:t>等，提供了对数据进行操作的的</w:t>
      </w:r>
      <w:r>
        <w:rPr>
          <w:rFonts w:hint="eastAsia"/>
        </w:rPr>
        <w:t xml:space="preserve"> API </w:t>
      </w:r>
      <w:r>
        <w:rPr>
          <w:rFonts w:hint="eastAsia"/>
        </w:rPr>
        <w:t>接口，客户端可以通过这些</w:t>
      </w:r>
      <w:r>
        <w:rPr>
          <w:rFonts w:hint="eastAsia"/>
        </w:rPr>
        <w:t xml:space="preserve"> API </w:t>
      </w:r>
      <w:r>
        <w:rPr>
          <w:rFonts w:hint="eastAsia"/>
        </w:rPr>
        <w:t>接口对</w:t>
      </w:r>
      <w:r>
        <w:rPr>
          <w:rFonts w:hint="eastAsia"/>
        </w:rPr>
        <w:t xml:space="preserve"> </w:t>
      </w:r>
      <w:proofErr w:type="spellStart"/>
      <w:r>
        <w:rPr>
          <w:rFonts w:hint="eastAsia"/>
        </w:rPr>
        <w:t>ZooKeeper</w:t>
      </w:r>
      <w:proofErr w:type="spellEnd"/>
      <w:r>
        <w:rPr>
          <w:rFonts w:hint="eastAsia"/>
        </w:rPr>
        <w:t xml:space="preserve"> </w:t>
      </w:r>
      <w:r>
        <w:rPr>
          <w:rFonts w:hint="eastAsia"/>
        </w:rPr>
        <w:t>上的数据节点进行创建、修改等操作，而且</w:t>
      </w:r>
      <w:proofErr w:type="spellStart"/>
      <w:r>
        <w:rPr>
          <w:rFonts w:hint="eastAsia"/>
        </w:rPr>
        <w:t>ZooKeeper</w:t>
      </w:r>
      <w:proofErr w:type="spellEnd"/>
      <w:r>
        <w:rPr>
          <w:rFonts w:hint="eastAsia"/>
        </w:rPr>
        <w:t xml:space="preserve"> </w:t>
      </w:r>
      <w:r>
        <w:rPr>
          <w:rFonts w:hint="eastAsia"/>
        </w:rPr>
        <w:t>还有特殊的</w:t>
      </w:r>
      <w:r>
        <w:rPr>
          <w:rFonts w:hint="eastAsia"/>
        </w:rPr>
        <w:t xml:space="preserve"> Watcher </w:t>
      </w:r>
      <w:r>
        <w:rPr>
          <w:rFonts w:hint="eastAsia"/>
        </w:rPr>
        <w:t>机制保证了在数据被更新后所有监听的客户端得到通知。</w:t>
      </w:r>
    </w:p>
    <w:p w14:paraId="29965708" w14:textId="32777DE0" w:rsidR="006F5B57" w:rsidRPr="006F5B57" w:rsidRDefault="00C46C27" w:rsidP="006F5B57">
      <w:pPr>
        <w:pStyle w:val="a1"/>
      </w:pPr>
      <w:bookmarkStart w:id="86" w:name="_Toc68223725"/>
      <w:r>
        <w:rPr>
          <w:rFonts w:hint="eastAsia"/>
        </w:rPr>
        <w:t>分布式</w:t>
      </w:r>
      <w:r w:rsidR="006F5B57">
        <w:rPr>
          <w:rFonts w:hint="eastAsia"/>
        </w:rPr>
        <w:t>消息中间件</w:t>
      </w:r>
      <w:bookmarkEnd w:id="86"/>
    </w:p>
    <w:p w14:paraId="5E7C29E5" w14:textId="77777777" w:rsidR="00E3683D" w:rsidRDefault="00E3683D" w:rsidP="00E3683D">
      <w:pPr>
        <w:pStyle w:val="af5"/>
        <w:spacing w:line="240" w:lineRule="auto"/>
      </w:pPr>
    </w:p>
    <w:p w14:paraId="5C602F6D" w14:textId="77777777" w:rsidR="00E3683D" w:rsidRDefault="00E3683D" w:rsidP="00E3683D">
      <w:pPr>
        <w:pStyle w:val="af5"/>
        <w:spacing w:line="240" w:lineRule="auto"/>
        <w:jc w:val="center"/>
      </w:pPr>
      <w:r w:rsidRPr="006B78B0">
        <w:rPr>
          <w:noProof/>
        </w:rPr>
        <w:drawing>
          <wp:inline distT="0" distB="0" distL="0" distR="0" wp14:anchorId="0F8F9B8F" wp14:editId="134F8735">
            <wp:extent cx="4110077" cy="3642098"/>
            <wp:effectExtent l="0" t="0" r="508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0787" cy="3651589"/>
                    </a:xfrm>
                    <a:prstGeom prst="rect">
                      <a:avLst/>
                    </a:prstGeom>
                  </pic:spPr>
                </pic:pic>
              </a:graphicData>
            </a:graphic>
          </wp:inline>
        </w:drawing>
      </w:r>
    </w:p>
    <w:p w14:paraId="71083E63" w14:textId="52577101" w:rsidR="00E3683D" w:rsidRDefault="00E3683D" w:rsidP="00E3683D">
      <w:pPr>
        <w:pStyle w:val="a7"/>
        <w:jc w:val="center"/>
      </w:pPr>
      <w:r>
        <w:rPr>
          <w:rFonts w:hint="eastAsia"/>
        </w:rPr>
        <w:t>图</w:t>
      </w:r>
      <w:r>
        <w:t>2-</w:t>
      </w:r>
      <w:r w:rsidR="00D160B1">
        <w:t>2</w:t>
      </w:r>
      <w:r>
        <w:t xml:space="preserve"> </w:t>
      </w:r>
      <w:r>
        <w:rPr>
          <w:rFonts w:hint="eastAsia"/>
        </w:rPr>
        <w:t>消息队列内部存储结构图</w:t>
      </w:r>
    </w:p>
    <w:p w14:paraId="1491A68D" w14:textId="1550955E" w:rsidR="00E70952" w:rsidRDefault="00E70952" w:rsidP="00E70952">
      <w:pPr>
        <w:pStyle w:val="af5"/>
      </w:pPr>
      <w:r w:rsidRPr="00E70952">
        <w:rPr>
          <w:rFonts w:hint="eastAsia"/>
        </w:rPr>
        <w:t>Kafka</w:t>
      </w:r>
      <w:r w:rsidRPr="00E70952">
        <w:rPr>
          <w:rFonts w:hint="eastAsia"/>
        </w:rPr>
        <w:t>是分布式消息系统，被使用在很多行业中。采用的设计模式是消息的发布订阅。分布式允许并发处理消息和一定的容错性，</w:t>
      </w:r>
      <w:proofErr w:type="spellStart"/>
      <w:r w:rsidRPr="00E70952">
        <w:rPr>
          <w:rFonts w:hint="eastAsia"/>
        </w:rPr>
        <w:t>kafka</w:t>
      </w:r>
      <w:proofErr w:type="spellEnd"/>
      <w:r w:rsidRPr="00E70952">
        <w:rPr>
          <w:rFonts w:hint="eastAsia"/>
        </w:rPr>
        <w:t>运行在集群中，所以每个消息都会做备份处理，即使消息出现了丢失也可以及时恢复。</w:t>
      </w:r>
      <w:r w:rsidRPr="00E70952">
        <w:t>K</w:t>
      </w:r>
      <w:r w:rsidRPr="00E70952">
        <w:rPr>
          <w:rFonts w:hint="eastAsia"/>
        </w:rPr>
        <w:t>afka</w:t>
      </w:r>
      <w:r w:rsidRPr="00E70952">
        <w:rPr>
          <w:rFonts w:hint="eastAsia"/>
        </w:rPr>
        <w:t>的每</w:t>
      </w:r>
      <w:r w:rsidRPr="00E70952">
        <w:rPr>
          <w:rFonts w:hint="eastAsia"/>
        </w:rPr>
        <w:lastRenderedPageBreak/>
        <w:t>个消息都会属于某一个</w:t>
      </w:r>
      <w:r w:rsidRPr="00E70952">
        <w:rPr>
          <w:rFonts w:hint="eastAsia"/>
        </w:rPr>
        <w:t>topic</w:t>
      </w:r>
      <w:r w:rsidRPr="00E70952">
        <w:rPr>
          <w:rFonts w:hint="eastAsia"/>
        </w:rPr>
        <w:t>，消息是以键值对的形式存储，上文中的</w:t>
      </w:r>
      <w:r w:rsidRPr="00E70952">
        <w:rPr>
          <w:rFonts w:hint="eastAsia"/>
        </w:rPr>
        <w:t>json</w:t>
      </w:r>
      <w:r w:rsidRPr="00E70952">
        <w:rPr>
          <w:rFonts w:hint="eastAsia"/>
        </w:rPr>
        <w:t>格式就是本文架构中生产的一条典型消息数据。</w:t>
      </w:r>
    </w:p>
    <w:p w14:paraId="644E5B57" w14:textId="1EB356A9" w:rsidR="00E3683D" w:rsidRPr="00843FC4" w:rsidRDefault="00E3683D" w:rsidP="00E3683D">
      <w:pPr>
        <w:pStyle w:val="af5"/>
      </w:pPr>
      <w:r w:rsidRPr="00843FC4">
        <w:t>K</w:t>
      </w:r>
      <w:r w:rsidRPr="00843FC4">
        <w:rPr>
          <w:rFonts w:hint="eastAsia"/>
        </w:rPr>
        <w:t>afka</w:t>
      </w:r>
      <w:r w:rsidRPr="00843FC4">
        <w:rPr>
          <w:rFonts w:hint="eastAsia"/>
        </w:rPr>
        <w:t>内部分成了多个模块，接下来针对每个模块的功能和组成做一个简单的介绍。</w:t>
      </w:r>
      <w:r w:rsidRPr="00843FC4">
        <w:t>K</w:t>
      </w:r>
      <w:r w:rsidRPr="00843FC4">
        <w:rPr>
          <w:rFonts w:hint="eastAsia"/>
        </w:rPr>
        <w:t>afka</w:t>
      </w:r>
      <w:r w:rsidRPr="00843FC4">
        <w:rPr>
          <w:rFonts w:hint="eastAsia"/>
        </w:rPr>
        <w:t>主要由几块组成。分别是生产者</w:t>
      </w:r>
      <w:r w:rsidRPr="00843FC4">
        <w:t>(</w:t>
      </w:r>
      <w:r w:rsidRPr="00843FC4">
        <w:rPr>
          <w:rFonts w:hint="eastAsia"/>
        </w:rPr>
        <w:t>producer</w:t>
      </w:r>
      <w:r w:rsidRPr="00843FC4">
        <w:t>)</w:t>
      </w:r>
      <w:r w:rsidRPr="00843FC4">
        <w:rPr>
          <w:rFonts w:hint="eastAsia"/>
        </w:rPr>
        <w:t>、消费者</w:t>
      </w:r>
      <w:r w:rsidRPr="00843FC4">
        <w:t>(</w:t>
      </w:r>
      <w:r w:rsidRPr="00843FC4">
        <w:rPr>
          <w:rFonts w:hint="eastAsia"/>
        </w:rPr>
        <w:t>consumer</w:t>
      </w:r>
      <w:r w:rsidRPr="00843FC4">
        <w:t>)</w:t>
      </w:r>
      <w:r w:rsidRPr="00843FC4">
        <w:rPr>
          <w:rFonts w:hint="eastAsia"/>
        </w:rPr>
        <w:t>、消费组</w:t>
      </w:r>
      <w:r w:rsidRPr="00843FC4">
        <w:t>(consumer group)</w:t>
      </w:r>
      <w:r w:rsidRPr="00843FC4">
        <w:rPr>
          <w:rFonts w:hint="eastAsia"/>
        </w:rPr>
        <w:t>、</w:t>
      </w:r>
      <w:r w:rsidRPr="00843FC4">
        <w:rPr>
          <w:rFonts w:hint="eastAsia"/>
        </w:rPr>
        <w:t>broker</w:t>
      </w:r>
      <w:r w:rsidRPr="00843FC4">
        <w:t>(</w:t>
      </w:r>
      <w:r w:rsidRPr="00843FC4">
        <w:rPr>
          <w:rFonts w:hint="eastAsia"/>
        </w:rPr>
        <w:t>存储消息的服务器</w:t>
      </w:r>
      <w:r w:rsidRPr="00843FC4">
        <w:t>)</w:t>
      </w:r>
      <w:r w:rsidRPr="00843FC4">
        <w:rPr>
          <w:rFonts w:hint="eastAsia"/>
        </w:rPr>
        <w:t>、</w:t>
      </w:r>
      <w:r w:rsidRPr="00843FC4">
        <w:rPr>
          <w:rFonts w:hint="eastAsia"/>
        </w:rPr>
        <w:t>topic</w:t>
      </w:r>
      <w:r w:rsidRPr="00843FC4">
        <w:t>(</w:t>
      </w:r>
      <w:r w:rsidRPr="00843FC4">
        <w:rPr>
          <w:rFonts w:hint="eastAsia"/>
        </w:rPr>
        <w:t>每个消息属于一个</w:t>
      </w:r>
      <w:r w:rsidRPr="00843FC4">
        <w:rPr>
          <w:rFonts w:hint="eastAsia"/>
        </w:rPr>
        <w:t>topic</w:t>
      </w:r>
      <w:r w:rsidRPr="00843FC4">
        <w:rPr>
          <w:rFonts w:hint="eastAsia"/>
        </w:rPr>
        <w:t>，用来做过滤</w:t>
      </w:r>
      <w:r w:rsidRPr="00843FC4">
        <w:t>)</w:t>
      </w:r>
      <w:r w:rsidRPr="00843FC4">
        <w:rPr>
          <w:rFonts w:hint="eastAsia"/>
        </w:rPr>
        <w:t>还有</w:t>
      </w:r>
      <w:r w:rsidRPr="00843FC4">
        <w:rPr>
          <w:rFonts w:hint="eastAsia"/>
        </w:rPr>
        <w:t>offset</w:t>
      </w:r>
      <w:r w:rsidRPr="00843FC4">
        <w:rPr>
          <w:rFonts w:hint="eastAsia"/>
        </w:rPr>
        <w:t>偏移量，记录消息的生产消费进度。</w:t>
      </w:r>
      <w:r w:rsidR="00D160B1">
        <w:rPr>
          <w:rFonts w:hint="eastAsia"/>
        </w:rPr>
        <w:t>内部结构如图</w:t>
      </w:r>
      <w:r w:rsidR="00D160B1">
        <w:rPr>
          <w:rFonts w:hint="eastAsia"/>
        </w:rPr>
        <w:t>2</w:t>
      </w:r>
      <w:r w:rsidR="00D160B1">
        <w:t>-2</w:t>
      </w:r>
      <w:r w:rsidR="00D160B1">
        <w:rPr>
          <w:rFonts w:hint="eastAsia"/>
        </w:rPr>
        <w:t>所示。</w:t>
      </w:r>
    </w:p>
    <w:p w14:paraId="2D1310B8" w14:textId="0EB0C16C" w:rsidR="00E3683D" w:rsidRPr="00EF6CAD" w:rsidRDefault="00E3683D" w:rsidP="00E3683D">
      <w:pPr>
        <w:pStyle w:val="af5"/>
      </w:pPr>
      <w:r w:rsidRPr="00EF6CAD">
        <w:t>如图</w:t>
      </w:r>
      <w:r>
        <w:rPr>
          <w:rFonts w:hint="eastAsia"/>
        </w:rPr>
        <w:t>2</w:t>
      </w:r>
      <w:r>
        <w:t>-</w:t>
      </w:r>
      <w:r w:rsidR="00D160B1">
        <w:t>3</w:t>
      </w:r>
      <w:r w:rsidRPr="00EF6CAD">
        <w:t>所示，</w:t>
      </w:r>
      <w:proofErr w:type="spellStart"/>
      <w:r w:rsidRPr="00EF6CAD">
        <w:t>kafka</w:t>
      </w:r>
      <w:proofErr w:type="spellEnd"/>
      <w:r w:rsidRPr="00EF6CAD">
        <w:t>将</w:t>
      </w:r>
      <w:r w:rsidRPr="00EF6CAD">
        <w:t>topic</w:t>
      </w:r>
      <w:r w:rsidRPr="00EF6CAD">
        <w:t>中的消息存在不同的</w:t>
      </w:r>
      <w:r w:rsidRPr="00EF6CAD">
        <w:t>partition</w:t>
      </w:r>
      <w:r w:rsidRPr="00EF6CAD">
        <w:t>中。</w:t>
      </w:r>
      <w:r>
        <w:rPr>
          <w:rFonts w:hint="eastAsia"/>
        </w:rPr>
        <w:t>根据消息的</w:t>
      </w:r>
      <w:r>
        <w:rPr>
          <w:rFonts w:hint="eastAsia"/>
        </w:rPr>
        <w:t>key</w:t>
      </w:r>
      <w:r>
        <w:rPr>
          <w:rFonts w:hint="eastAsia"/>
        </w:rPr>
        <w:t>值是否重复分成两种存储方式：</w:t>
      </w:r>
      <w:r>
        <w:rPr>
          <w:rFonts w:hint="eastAsia"/>
        </w:rPr>
        <w:t>1</w:t>
      </w:r>
      <w:r>
        <w:rPr>
          <w:rFonts w:hint="eastAsia"/>
        </w:rPr>
        <w:t>）</w:t>
      </w:r>
      <w:r w:rsidRPr="00EF6CAD">
        <w:rPr>
          <w:rFonts w:hint="eastAsia"/>
        </w:rPr>
        <w:t>如</w:t>
      </w:r>
      <w:r w:rsidRPr="00EF6CAD">
        <w:t>果存在键值（</w:t>
      </w:r>
      <w:r w:rsidRPr="00EF6CAD">
        <w:t>key</w:t>
      </w:r>
      <w:r w:rsidRPr="00EF6CAD">
        <w:t>），消息按照键值（</w:t>
      </w:r>
      <w:r w:rsidRPr="00EF6CAD">
        <w:t>key</w:t>
      </w:r>
      <w:r w:rsidRPr="00EF6CAD">
        <w:t>）做分类存在不同的</w:t>
      </w:r>
      <w:proofErr w:type="spellStart"/>
      <w:r w:rsidRPr="00EF6CAD">
        <w:t>partiition</w:t>
      </w:r>
      <w:proofErr w:type="spellEnd"/>
      <w:r w:rsidRPr="00EF6CAD">
        <w:t>中，</w:t>
      </w:r>
      <w:r>
        <w:rPr>
          <w:rFonts w:hint="eastAsia"/>
        </w:rPr>
        <w:t>2</w:t>
      </w:r>
      <w:r>
        <w:rPr>
          <w:rFonts w:hint="eastAsia"/>
        </w:rPr>
        <w:t>）</w:t>
      </w:r>
      <w:r w:rsidRPr="00EF6CAD">
        <w:t>如果不存在键值（</w:t>
      </w:r>
      <w:r w:rsidRPr="00EF6CAD">
        <w:t>key</w:t>
      </w:r>
      <w:r w:rsidRPr="00EF6CAD">
        <w:t>），消息按照轮询（</w:t>
      </w:r>
      <w:r w:rsidRPr="00EF6CAD">
        <w:t>Round Robin</w:t>
      </w:r>
      <w:r>
        <w:rPr>
          <w:rFonts w:hint="eastAsia"/>
        </w:rPr>
        <w:t>，后文负载均衡算法也会用到该机制</w:t>
      </w:r>
      <w:r w:rsidRPr="00EF6CAD">
        <w:t>）机制存在不同的</w:t>
      </w:r>
      <w:r w:rsidRPr="00EF6CAD">
        <w:t>partition</w:t>
      </w:r>
      <w:r w:rsidRPr="00EF6CAD">
        <w:t>中。默认情况下，键值（</w:t>
      </w:r>
      <w:r w:rsidRPr="00EF6CAD">
        <w:t>key</w:t>
      </w:r>
      <w:r w:rsidRPr="00EF6CAD">
        <w:t>）</w:t>
      </w:r>
      <w:r>
        <w:rPr>
          <w:rFonts w:hint="eastAsia"/>
        </w:rPr>
        <w:t>会经过</w:t>
      </w:r>
      <w:r>
        <w:rPr>
          <w:rFonts w:hint="eastAsia"/>
        </w:rPr>
        <w:t>hash</w:t>
      </w:r>
      <w:r>
        <w:rPr>
          <w:rFonts w:hint="eastAsia"/>
        </w:rPr>
        <w:t>算法之后得到自己归属的哈希桶，因此</w:t>
      </w:r>
      <w:r w:rsidRPr="00EF6CAD">
        <w:t>决定一条消息会被存在哪个</w:t>
      </w:r>
      <w:r w:rsidRPr="00EF6CAD">
        <w:t>partition</w:t>
      </w:r>
      <w:r w:rsidRPr="00EF6CAD">
        <w:t>中。</w:t>
      </w:r>
    </w:p>
    <w:p w14:paraId="4F751CD6" w14:textId="77777777" w:rsidR="00E3683D" w:rsidRPr="00EF6CAD" w:rsidRDefault="00E3683D" w:rsidP="00E3683D">
      <w:pPr>
        <w:pStyle w:val="af5"/>
      </w:pPr>
      <w:r w:rsidRPr="00EF6CAD">
        <w:t>partition</w:t>
      </w:r>
      <w:r w:rsidRPr="00EF6CAD">
        <w:t>中的消息序列是有序的消息序列</w:t>
      </w:r>
      <w:r>
        <w:t>(</w:t>
      </w:r>
      <w:r>
        <w:rPr>
          <w:rFonts w:hint="eastAsia"/>
        </w:rPr>
        <w:t>按照消息生产的先后决定</w:t>
      </w:r>
      <w:r>
        <w:t>)</w:t>
      </w:r>
      <w:r w:rsidRPr="00EF6CAD">
        <w:t>。</w:t>
      </w:r>
      <w:proofErr w:type="spellStart"/>
      <w:r w:rsidRPr="00EF6CAD">
        <w:t>kafka</w:t>
      </w:r>
      <w:proofErr w:type="spellEnd"/>
      <w:r w:rsidRPr="00EF6CAD">
        <w:t>在</w:t>
      </w:r>
      <w:r w:rsidRPr="00EF6CAD">
        <w:t>partition</w:t>
      </w:r>
      <w:r w:rsidRPr="00EF6CAD">
        <w:t>使用偏移量（</w:t>
      </w:r>
      <w:r w:rsidRPr="00EF6CAD">
        <w:t>offset</w:t>
      </w:r>
      <w:r w:rsidRPr="00EF6CAD">
        <w:t>）来指定消息的位置。一个</w:t>
      </w:r>
      <w:r w:rsidRPr="00EF6CAD">
        <w:t>topic</w:t>
      </w:r>
      <w:r w:rsidRPr="00EF6CAD">
        <w:t>的一个</w:t>
      </w:r>
      <w:r w:rsidRPr="00EF6CAD">
        <w:t>partition</w:t>
      </w:r>
      <w:r w:rsidRPr="00EF6CAD">
        <w:t>只能被一个</w:t>
      </w:r>
      <w:r w:rsidRPr="00EF6CAD">
        <w:t>consumer group</w:t>
      </w:r>
      <w:r w:rsidRPr="00EF6CAD">
        <w:t>中的一个</w:t>
      </w:r>
      <w:r w:rsidRPr="00EF6CAD">
        <w:t>consumer</w:t>
      </w:r>
      <w:r w:rsidRPr="00EF6CAD">
        <w:t>消费，</w:t>
      </w:r>
      <w:r>
        <w:rPr>
          <w:rFonts w:hint="eastAsia"/>
        </w:rPr>
        <w:t>如果</w:t>
      </w:r>
      <w:r w:rsidRPr="00EF6CAD">
        <w:t>多个</w:t>
      </w:r>
      <w:r w:rsidRPr="00EF6CAD">
        <w:t>consumer</w:t>
      </w:r>
      <w:r w:rsidRPr="00EF6CAD">
        <w:t>消费同一个</w:t>
      </w:r>
      <w:r w:rsidRPr="00EF6CAD">
        <w:t>partition</w:t>
      </w:r>
      <w:r w:rsidRPr="00EF6CAD">
        <w:t>中的数据，</w:t>
      </w:r>
      <w:r>
        <w:rPr>
          <w:rFonts w:hint="eastAsia"/>
        </w:rPr>
        <w:t>那么一定会产生重复消费的情况，所以这是绝对不被允许的。反之，</w:t>
      </w:r>
      <w:r w:rsidRPr="00EF6CAD">
        <w:t>一个</w:t>
      </w:r>
      <w:r w:rsidRPr="00EF6CAD">
        <w:t>consumer</w:t>
      </w:r>
      <w:r>
        <w:rPr>
          <w:rFonts w:hint="eastAsia"/>
        </w:rPr>
        <w:t>却</w:t>
      </w:r>
      <w:r w:rsidRPr="00EF6CAD">
        <w:t>可以消费多个</w:t>
      </w:r>
      <w:r w:rsidRPr="00EF6CAD">
        <w:t>partition</w:t>
      </w:r>
      <w:r w:rsidRPr="00EF6CAD">
        <w:t>中的数据。</w:t>
      </w:r>
      <w:r>
        <w:rPr>
          <w:rFonts w:hint="eastAsia"/>
        </w:rPr>
        <w:t>合理的安排消费者线程数量会一定程度上决定消息消费的速度，但不是越多越好。</w:t>
      </w:r>
    </w:p>
    <w:p w14:paraId="5AE02E35" w14:textId="77777777" w:rsidR="00E3683D" w:rsidRDefault="00E3683D" w:rsidP="00E3683D">
      <w:pPr>
        <w:pStyle w:val="af5"/>
      </w:pPr>
      <w:proofErr w:type="spellStart"/>
      <w:r w:rsidRPr="00EF6CAD">
        <w:t>kafka</w:t>
      </w:r>
      <w:proofErr w:type="spellEnd"/>
      <w:r w:rsidRPr="00EF6CAD">
        <w:t>将</w:t>
      </w:r>
      <w:r w:rsidRPr="00EF6CAD">
        <w:t>partition</w:t>
      </w:r>
      <w:r w:rsidRPr="00EF6CAD">
        <w:t>的数据复制到不同的</w:t>
      </w:r>
      <w:r w:rsidRPr="00EF6CAD">
        <w:t>broker</w:t>
      </w:r>
      <w:r>
        <w:rPr>
          <w:rFonts w:hint="eastAsia"/>
        </w:rPr>
        <w:t>来做消息备份</w:t>
      </w:r>
      <w:r w:rsidRPr="00EF6CAD">
        <w:t>。每一个</w:t>
      </w:r>
      <w:r w:rsidRPr="00EF6CAD">
        <w:t>partition</w:t>
      </w:r>
      <w:r w:rsidRPr="00EF6CAD">
        <w:t>都有一个</w:t>
      </w:r>
      <w:r w:rsidRPr="00EF6CAD">
        <w:t>broker</w:t>
      </w:r>
      <w:r w:rsidRPr="00EF6CAD">
        <w:t>作为</w:t>
      </w:r>
      <w:r w:rsidRPr="00EF6CAD">
        <w:t>leader</w:t>
      </w:r>
      <w:r w:rsidRPr="00EF6CAD">
        <w:t>，</w:t>
      </w:r>
      <w:r>
        <w:rPr>
          <w:rFonts w:hint="eastAsia"/>
        </w:rPr>
        <w:t>则其他的</w:t>
      </w:r>
      <w:r w:rsidRPr="00EF6CAD">
        <w:rPr>
          <w:rFonts w:hint="eastAsia"/>
        </w:rPr>
        <w:t>b</w:t>
      </w:r>
      <w:r w:rsidRPr="00EF6CAD">
        <w:t>roker</w:t>
      </w:r>
      <w:r>
        <w:rPr>
          <w:rFonts w:hint="eastAsia"/>
        </w:rPr>
        <w:t>就</w:t>
      </w:r>
      <w:r w:rsidRPr="00EF6CAD">
        <w:t>作为</w:t>
      </w:r>
      <w:r w:rsidRPr="00EF6CAD">
        <w:t>follower</w:t>
      </w:r>
      <w:r w:rsidRPr="00EF6CAD">
        <w:t>。所有的数据读写都通过</w:t>
      </w:r>
      <w:r w:rsidRPr="00EF6CAD">
        <w:t>leader</w:t>
      </w:r>
      <w:r w:rsidRPr="00EF6CAD">
        <w:t>所在的服务器进行，并且</w:t>
      </w:r>
      <w:r w:rsidRPr="00EF6CAD">
        <w:t>leader</w:t>
      </w:r>
      <w:r w:rsidRPr="00EF6CAD">
        <w:t>在不同</w:t>
      </w:r>
      <w:r w:rsidRPr="00EF6CAD">
        <w:t>broker</w:t>
      </w:r>
      <w:r w:rsidRPr="00EF6CAD">
        <w:t>之间复制数据。</w:t>
      </w:r>
      <w:r>
        <w:rPr>
          <w:rFonts w:hint="eastAsia"/>
        </w:rPr>
        <w:t>可以看出</w:t>
      </w:r>
      <w:proofErr w:type="spellStart"/>
      <w:r>
        <w:rPr>
          <w:rFonts w:hint="eastAsia"/>
        </w:rPr>
        <w:t>kafka</w:t>
      </w:r>
      <w:proofErr w:type="spellEnd"/>
      <w:r>
        <w:rPr>
          <w:rFonts w:hint="eastAsia"/>
        </w:rPr>
        <w:t>采取了读写分离的模式。消费消息的时候可以根据多个</w:t>
      </w:r>
      <w:r>
        <w:rPr>
          <w:rFonts w:hint="eastAsia"/>
        </w:rPr>
        <w:t>follower</w:t>
      </w:r>
      <w:r>
        <w:rPr>
          <w:rFonts w:hint="eastAsia"/>
        </w:rPr>
        <w:t>的负载主动拉取数据，并保持消息偏移量的一致，消息生产的时候只能写到</w:t>
      </w:r>
      <w:r>
        <w:rPr>
          <w:rFonts w:hint="eastAsia"/>
        </w:rPr>
        <w:t>leader</w:t>
      </w:r>
      <w:r>
        <w:rPr>
          <w:rFonts w:hint="eastAsia"/>
        </w:rPr>
        <w:t>节点中再进行复制备份。</w:t>
      </w:r>
    </w:p>
    <w:p w14:paraId="655999BE" w14:textId="77777777" w:rsidR="00E3683D" w:rsidRDefault="00E3683D" w:rsidP="00E3683D">
      <w:pPr>
        <w:pStyle w:val="af5"/>
        <w:spacing w:line="240" w:lineRule="auto"/>
      </w:pPr>
      <w:r w:rsidRPr="00EF6CAD">
        <w:rPr>
          <w:noProof/>
        </w:rPr>
        <w:lastRenderedPageBreak/>
        <w:drawing>
          <wp:inline distT="0" distB="0" distL="0" distR="0" wp14:anchorId="6D02AFF4" wp14:editId="1B250A38">
            <wp:extent cx="4574212" cy="27574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val="0"/>
                        </a:ext>
                      </a:extLst>
                    </a:blip>
                    <a:stretch>
                      <a:fillRect/>
                    </a:stretch>
                  </pic:blipFill>
                  <pic:spPr>
                    <a:xfrm>
                      <a:off x="0" y="0"/>
                      <a:ext cx="4592252" cy="2768289"/>
                    </a:xfrm>
                    <a:prstGeom prst="rect">
                      <a:avLst/>
                    </a:prstGeom>
                  </pic:spPr>
                </pic:pic>
              </a:graphicData>
            </a:graphic>
          </wp:inline>
        </w:drawing>
      </w:r>
    </w:p>
    <w:p w14:paraId="396BFCD8" w14:textId="7E6AEA59" w:rsidR="00E3683D" w:rsidRDefault="00E3683D" w:rsidP="00E3683D">
      <w:pPr>
        <w:pStyle w:val="a7"/>
        <w:jc w:val="center"/>
      </w:pPr>
      <w:r>
        <w:rPr>
          <w:rFonts w:hint="eastAsia"/>
        </w:rPr>
        <w:t>图</w:t>
      </w:r>
      <w:r>
        <w:t>2-</w:t>
      </w:r>
      <w:r w:rsidR="00D160B1">
        <w:t>3</w:t>
      </w:r>
      <w:r>
        <w:t xml:space="preserve"> </w:t>
      </w:r>
      <w:r>
        <w:rPr>
          <w:rFonts w:hint="eastAsia"/>
        </w:rPr>
        <w:t>消息分区结构图</w:t>
      </w:r>
    </w:p>
    <w:p w14:paraId="7ECFB6BE" w14:textId="77777777" w:rsidR="00E3683D" w:rsidRDefault="00E3683D" w:rsidP="00E3683D">
      <w:pPr>
        <w:pStyle w:val="af5"/>
        <w:spacing w:line="240" w:lineRule="auto"/>
      </w:pPr>
    </w:p>
    <w:p w14:paraId="01A293C8" w14:textId="77777777" w:rsidR="00E3683D" w:rsidRPr="00ED0A98" w:rsidRDefault="00E3683D" w:rsidP="00E3683D">
      <w:pPr>
        <w:pStyle w:val="af5"/>
        <w:ind w:firstLineChars="0" w:firstLine="0"/>
      </w:pPr>
    </w:p>
    <w:p w14:paraId="550C23C4" w14:textId="77777777" w:rsidR="00E3683D" w:rsidRPr="0029394F" w:rsidRDefault="00E3683D" w:rsidP="00E3683D">
      <w:pPr>
        <w:pStyle w:val="af5"/>
      </w:pPr>
      <w:r w:rsidRPr="0029394F">
        <w:t>视频流收集器使用</w:t>
      </w:r>
      <w:proofErr w:type="spellStart"/>
      <w:r>
        <w:rPr>
          <w:rFonts w:hint="eastAsia"/>
        </w:rPr>
        <w:t>FastJson</w:t>
      </w:r>
      <w:proofErr w:type="spellEnd"/>
      <w:r w:rsidRPr="0029394F">
        <w:t>库将数据转换为</w:t>
      </w:r>
      <w:r w:rsidRPr="0029394F">
        <w:t xml:space="preserve"> JSON </w:t>
      </w:r>
      <w:r w:rsidRPr="0029394F">
        <w:t>消息，这些消息会被发送至</w:t>
      </w:r>
      <w:r w:rsidRPr="0029394F">
        <w:t xml:space="preserve">video-stream-event topic </w:t>
      </w:r>
      <w:r w:rsidRPr="0029394F">
        <w:t>上。它会使用</w:t>
      </w:r>
      <w:proofErr w:type="spellStart"/>
      <w:r>
        <w:rPr>
          <w:rFonts w:hint="eastAsia"/>
        </w:rPr>
        <w:t>KafkaProducer</w:t>
      </w:r>
      <w:proofErr w:type="spellEnd"/>
      <w:r w:rsidRPr="0029394F">
        <w:t>客户端将</w:t>
      </w:r>
      <w:r w:rsidRPr="0029394F">
        <w:t xml:space="preserve"> JSON </w:t>
      </w:r>
      <w:r w:rsidRPr="0029394F">
        <w:t>消息发送至</w:t>
      </w:r>
      <w:r w:rsidRPr="0029394F">
        <w:t xml:space="preserve"> Kafka broker</w:t>
      </w:r>
      <w:r w:rsidRPr="0029394F">
        <w:t>。</w:t>
      </w:r>
      <w:proofErr w:type="spellStart"/>
      <w:r w:rsidRPr="0029394F">
        <w:t>KafkaProducer</w:t>
      </w:r>
      <w:proofErr w:type="spellEnd"/>
      <w:r w:rsidRPr="0029394F">
        <w:t xml:space="preserve"> </w:t>
      </w:r>
      <w:r w:rsidRPr="0029394F">
        <w:t>会将每个</w:t>
      </w:r>
      <w:r w:rsidRPr="0029394F">
        <w:t xml:space="preserve"> key </w:t>
      </w:r>
      <w:r w:rsidRPr="0029394F">
        <w:t>发送至相同的分区并保证消息的顺序。</w:t>
      </w:r>
    </w:p>
    <w:p w14:paraId="4DC4F450" w14:textId="77777777" w:rsidR="00E3683D" w:rsidRPr="00EF6CAD" w:rsidRDefault="00E3683D" w:rsidP="00E3683D">
      <w:pPr>
        <w:pStyle w:val="af5"/>
      </w:pPr>
      <w:r w:rsidRPr="00EF6CAD">
        <w:t xml:space="preserve">Kafka </w:t>
      </w:r>
      <w:r w:rsidRPr="00EF6CAD">
        <w:t>的设计场景主要是用来处理较小的文本信息，但是这里的</w:t>
      </w:r>
      <w:r w:rsidRPr="00EF6CAD">
        <w:t xml:space="preserve"> JSON </w:t>
      </w:r>
      <w:r w:rsidRPr="00EF6CAD">
        <w:t>信息中包含了视频帧的字节数组，</w:t>
      </w:r>
      <w:r>
        <w:rPr>
          <w:rFonts w:hint="eastAsia"/>
        </w:rPr>
        <w:t>经过</w:t>
      </w:r>
      <w:r>
        <w:rPr>
          <w:rFonts w:hint="eastAsia"/>
        </w:rPr>
        <w:t>base</w:t>
      </w:r>
      <w:r>
        <w:t>64</w:t>
      </w:r>
      <w:r>
        <w:rPr>
          <w:rFonts w:hint="eastAsia"/>
        </w:rPr>
        <w:t>编码之后的数据</w:t>
      </w:r>
      <w:r w:rsidRPr="00EF6CAD">
        <w:t>，</w:t>
      </w:r>
      <w:r>
        <w:rPr>
          <w:rFonts w:hint="eastAsia"/>
        </w:rPr>
        <w:t>对于这种数据的内存占用过大，因为是图片信息，所以通常会超过</w:t>
      </w:r>
      <w:r>
        <w:rPr>
          <w:rFonts w:hint="eastAsia"/>
        </w:rPr>
        <w:t>1MB</w:t>
      </w:r>
      <w:r>
        <w:rPr>
          <w:rFonts w:hint="eastAsia"/>
        </w:rPr>
        <w:t>，这样生产的消息会被</w:t>
      </w:r>
      <w:r>
        <w:rPr>
          <w:rFonts w:hint="eastAsia"/>
        </w:rPr>
        <w:t>Producer</w:t>
      </w:r>
      <w:r>
        <w:rPr>
          <w:rFonts w:hint="eastAsia"/>
        </w:rPr>
        <w:t>直接忽略掉。</w:t>
      </w:r>
      <w:r w:rsidRPr="00EF6CAD">
        <w:t>所以</w:t>
      </w:r>
      <w:r w:rsidRPr="00EF6CAD">
        <w:t xml:space="preserve"> Kafka </w:t>
      </w:r>
      <w:r w:rsidRPr="00EF6CAD">
        <w:t>在处理较大的信息之前，需要进行配置的变更。</w:t>
      </w:r>
      <w:proofErr w:type="spellStart"/>
      <w:r w:rsidRPr="00EF6CAD">
        <w:t>KafkaProducer</w:t>
      </w:r>
      <w:proofErr w:type="spellEnd"/>
      <w:r>
        <w:rPr>
          <w:rFonts w:hint="eastAsia"/>
        </w:rPr>
        <w:t>类的特定</w:t>
      </w:r>
      <w:r w:rsidRPr="00EF6CAD">
        <w:t>属性需要进行</w:t>
      </w:r>
      <w:r>
        <w:rPr>
          <w:rFonts w:hint="eastAsia"/>
        </w:rPr>
        <w:t>配置，有如下</w:t>
      </w:r>
      <w:proofErr w:type="spellStart"/>
      <w:r>
        <w:rPr>
          <w:rFonts w:hint="eastAsia"/>
        </w:rPr>
        <w:t>batch</w:t>
      </w:r>
      <w:r>
        <w:t>.size</w:t>
      </w:r>
      <w:proofErr w:type="spellEnd"/>
      <w:r>
        <w:rPr>
          <w:rFonts w:hint="eastAsia"/>
        </w:rPr>
        <w:t>、</w:t>
      </w:r>
      <w:proofErr w:type="spellStart"/>
      <w:r>
        <w:rPr>
          <w:rFonts w:hint="eastAsia"/>
        </w:rPr>
        <w:t>max</w:t>
      </w:r>
      <w:r>
        <w:t>.request.s</w:t>
      </w:r>
      <w:r>
        <w:rPr>
          <w:rFonts w:hint="eastAsia"/>
        </w:rPr>
        <w:t>ize</w:t>
      </w:r>
      <w:proofErr w:type="spellEnd"/>
      <w:r>
        <w:rPr>
          <w:rFonts w:hint="eastAsia"/>
        </w:rPr>
        <w:t>、</w:t>
      </w:r>
      <w:proofErr w:type="spellStart"/>
      <w:r>
        <w:rPr>
          <w:rFonts w:hint="eastAsia"/>
        </w:rPr>
        <w:t>co</w:t>
      </w:r>
      <w:r>
        <w:t>mpression.type</w:t>
      </w:r>
      <w:proofErr w:type="spellEnd"/>
      <w:r>
        <w:rPr>
          <w:rFonts w:hint="eastAsia"/>
        </w:rPr>
        <w:t>。经过设置之后就可以处理过大的消息数据了</w:t>
      </w:r>
    </w:p>
    <w:p w14:paraId="17DD8BC3" w14:textId="77777777" w:rsidR="00E3683D" w:rsidRDefault="00E3683D" w:rsidP="00E3683D">
      <w:pPr>
        <w:pStyle w:val="af5"/>
      </w:pPr>
      <w:r>
        <w:rPr>
          <w:rFonts w:hint="eastAsia"/>
        </w:rPr>
        <w:t>生产数据时候的时候可能最关心的问题就是系统是否需要消息的顺序特性。如果要做到消息的顺序消费，则需要严格控制消费者实例的数量和消费者线程的数量，可以看出如果一旦控制数量，系统的吞吐性能就会急剧下降。面对海量的视频数据如果吞吐量上不去是绝对不允许的。所以需要考虑架构中顺序消费本文提出的视频处理架构，只关心每个视频帧中的人物目标部分，只需要把所有的目标在预处理阶段检测出来即可，并不需要严格的按照视频序列的顺序来消费数据，因此消息顺序的难题就引刃而解。</w:t>
      </w:r>
    </w:p>
    <w:p w14:paraId="2947847E" w14:textId="77777777" w:rsidR="00E3683D" w:rsidRDefault="00E3683D" w:rsidP="00E3683D">
      <w:pPr>
        <w:pStyle w:val="af5"/>
      </w:pPr>
      <w:r>
        <w:rPr>
          <w:rFonts w:hint="eastAsia"/>
        </w:rPr>
        <w:t>在众多引入消息队列的中间件系统中，都会出现数据丢失的问题的情况。有几点原因可能会导致消息丢失，分别是数据在生产阶段和数据消费阶段。</w:t>
      </w:r>
      <w:r>
        <w:t>1</w:t>
      </w:r>
      <w:r>
        <w:tab/>
        <w:t>)</w:t>
      </w:r>
      <w:r>
        <w:rPr>
          <w:rFonts w:hint="eastAsia"/>
        </w:rPr>
        <w:t>生产阶段丢失数据：生产者没有设置写会文件系统的确认配置导致数据丢失。</w:t>
      </w:r>
      <w:r>
        <w:rPr>
          <w:rFonts w:hint="eastAsia"/>
        </w:rPr>
        <w:t>2</w:t>
      </w:r>
      <w:r>
        <w:t>)</w:t>
      </w:r>
      <w:r>
        <w:rPr>
          <w:rFonts w:hint="eastAsia"/>
        </w:rPr>
        <w:t>broker</w:t>
      </w:r>
      <w:r>
        <w:rPr>
          <w:rFonts w:hint="eastAsia"/>
        </w:rPr>
        <w:t>弄丢数据，在</w:t>
      </w:r>
      <w:r>
        <w:rPr>
          <w:rFonts w:hint="eastAsia"/>
        </w:rPr>
        <w:t xml:space="preserve"> broker</w:t>
      </w:r>
      <w:r>
        <w:rPr>
          <w:rFonts w:hint="eastAsia"/>
        </w:rPr>
        <w:t>宕机之后重新选举</w:t>
      </w:r>
      <w:r>
        <w:rPr>
          <w:rFonts w:hint="eastAsia"/>
        </w:rPr>
        <w:t>partition</w:t>
      </w:r>
      <w:r>
        <w:rPr>
          <w:rFonts w:hint="eastAsia"/>
        </w:rPr>
        <w:t>的</w:t>
      </w:r>
      <w:r>
        <w:rPr>
          <w:rFonts w:hint="eastAsia"/>
        </w:rPr>
        <w:t>leader</w:t>
      </w:r>
      <w:r>
        <w:rPr>
          <w:rFonts w:hint="eastAsia"/>
        </w:rPr>
        <w:t>时，一旦</w:t>
      </w:r>
      <w:r w:rsidRPr="0005319E">
        <w:rPr>
          <w:rFonts w:hint="eastAsia"/>
        </w:rPr>
        <w:t>此时</w:t>
      </w:r>
      <w:r w:rsidRPr="0005319E">
        <w:rPr>
          <w:rFonts w:hint="eastAsia"/>
        </w:rPr>
        <w:lastRenderedPageBreak/>
        <w:t>follower</w:t>
      </w:r>
      <w:r>
        <w:rPr>
          <w:rFonts w:hint="eastAsia"/>
        </w:rPr>
        <w:t>还未同步数据</w:t>
      </w:r>
      <w:r w:rsidRPr="0005319E">
        <w:rPr>
          <w:rFonts w:hint="eastAsia"/>
        </w:rPr>
        <w:t>，</w:t>
      </w:r>
      <w:r w:rsidRPr="0005319E">
        <w:rPr>
          <w:rFonts w:hint="eastAsia"/>
        </w:rPr>
        <w:t>leader</w:t>
      </w:r>
      <w:r w:rsidRPr="0005319E">
        <w:rPr>
          <w:rFonts w:hint="eastAsia"/>
        </w:rPr>
        <w:t>就</w:t>
      </w:r>
      <w:r>
        <w:rPr>
          <w:rFonts w:hint="eastAsia"/>
        </w:rPr>
        <w:t>宕机了</w:t>
      </w:r>
      <w:r w:rsidRPr="0005319E">
        <w:rPr>
          <w:rFonts w:hint="eastAsia"/>
        </w:rPr>
        <w:t>，</w:t>
      </w:r>
      <w:r>
        <w:rPr>
          <w:rFonts w:hint="eastAsia"/>
        </w:rPr>
        <w:t>根据</w:t>
      </w:r>
      <w:r>
        <w:rPr>
          <w:rFonts w:hint="eastAsia"/>
        </w:rPr>
        <w:t>master</w:t>
      </w:r>
      <w:r>
        <w:rPr>
          <w:rFonts w:hint="eastAsia"/>
        </w:rPr>
        <w:t>选举策略选举新的</w:t>
      </w:r>
      <w:r>
        <w:rPr>
          <w:rFonts w:hint="eastAsia"/>
        </w:rPr>
        <w:t>leader</w:t>
      </w:r>
      <w:r>
        <w:rPr>
          <w:rFonts w:hint="eastAsia"/>
        </w:rPr>
        <w:t>之后</w:t>
      </w:r>
      <w:r w:rsidRPr="0005319E">
        <w:rPr>
          <w:rFonts w:hint="eastAsia"/>
        </w:rPr>
        <w:t>，</w:t>
      </w:r>
      <w:r>
        <w:rPr>
          <w:rFonts w:hint="eastAsia"/>
        </w:rPr>
        <w:t>就会丢失部分数据。</w:t>
      </w:r>
      <w:r>
        <w:t>3)</w:t>
      </w:r>
      <w:r w:rsidRPr="0005319E">
        <w:rPr>
          <w:rFonts w:hint="eastAsia"/>
        </w:rPr>
        <w:t>消费者消费到了这</w:t>
      </w:r>
      <w:r>
        <w:rPr>
          <w:rFonts w:hint="eastAsia"/>
        </w:rPr>
        <w:t>条</w:t>
      </w:r>
      <w:r w:rsidRPr="0005319E">
        <w:rPr>
          <w:rFonts w:hint="eastAsia"/>
        </w:rPr>
        <w:t>数据，然后消费之自动提交了</w:t>
      </w:r>
      <w:r>
        <w:rPr>
          <w:rFonts w:hint="eastAsia"/>
        </w:rPr>
        <w:t>偏移量信息</w:t>
      </w:r>
      <w:r w:rsidRPr="0005319E">
        <w:rPr>
          <w:rFonts w:hint="eastAsia"/>
        </w:rPr>
        <w:t>，当</w:t>
      </w:r>
      <w:r>
        <w:rPr>
          <w:rFonts w:hint="eastAsia"/>
        </w:rPr>
        <w:t>用户</w:t>
      </w:r>
      <w:r w:rsidRPr="0005319E">
        <w:rPr>
          <w:rFonts w:hint="eastAsia"/>
        </w:rPr>
        <w:t>准备</w:t>
      </w:r>
      <w:r>
        <w:rPr>
          <w:rFonts w:hint="eastAsia"/>
        </w:rPr>
        <w:t>消费</w:t>
      </w:r>
      <w:r w:rsidRPr="0005319E">
        <w:rPr>
          <w:rFonts w:hint="eastAsia"/>
        </w:rPr>
        <w:t>这</w:t>
      </w:r>
      <w:r>
        <w:rPr>
          <w:rFonts w:hint="eastAsia"/>
        </w:rPr>
        <w:t>条</w:t>
      </w:r>
      <w:r w:rsidRPr="0005319E">
        <w:rPr>
          <w:rFonts w:hint="eastAsia"/>
        </w:rPr>
        <w:t>消息时，</w:t>
      </w:r>
      <w:r>
        <w:rPr>
          <w:rFonts w:hint="eastAsia"/>
        </w:rPr>
        <w:t>broker</w:t>
      </w:r>
      <w:r>
        <w:rPr>
          <w:rFonts w:hint="eastAsia"/>
        </w:rPr>
        <w:t>一旦遇到宕机故障</w:t>
      </w:r>
      <w:r w:rsidRPr="0005319E">
        <w:rPr>
          <w:rFonts w:hint="eastAsia"/>
        </w:rPr>
        <w:t>，</w:t>
      </w:r>
      <w:r>
        <w:rPr>
          <w:rFonts w:hint="eastAsia"/>
        </w:rPr>
        <w:t>那么该消息就会丢失。既然消息丢失的问题时有发生，就该讨论如何解决。知道原因就知道了问题的根源，那么就可以针对上述三种情况分别做预防处理。升级生产者写消息时候的确认机制。</w:t>
      </w:r>
    </w:p>
    <w:p w14:paraId="37B2A8A5" w14:textId="77777777" w:rsidR="00E3683D" w:rsidRPr="0005319E" w:rsidRDefault="00E3683D" w:rsidP="00E3683D">
      <w:pPr>
        <w:pStyle w:val="af5"/>
      </w:pPr>
      <w:r>
        <w:t>K</w:t>
      </w:r>
      <w:r>
        <w:rPr>
          <w:rFonts w:hint="eastAsia"/>
        </w:rPr>
        <w:t>afka</w:t>
      </w:r>
      <w:r>
        <w:rPr>
          <w:rFonts w:hint="eastAsia"/>
        </w:rPr>
        <w:t>也存也消息重复消费的可能性。消息重复发送的问题在存在网络延迟的情况下是无法避免的。</w:t>
      </w:r>
      <w:r w:rsidRPr="0005319E">
        <w:t>因为网络</w:t>
      </w:r>
      <w:r>
        <w:rPr>
          <w:rFonts w:hint="eastAsia"/>
        </w:rPr>
        <w:t>环境的未知性太多</w:t>
      </w:r>
      <w:r w:rsidRPr="0005319E">
        <w:t>，</w:t>
      </w:r>
      <w:r>
        <w:rPr>
          <w:rFonts w:hint="eastAsia"/>
        </w:rPr>
        <w:t>如果为了严格控制重复的消息，那么编码的复杂程度就会加大很多。</w:t>
      </w:r>
      <w:r w:rsidRPr="0005319E">
        <w:rPr>
          <w:rFonts w:hint="eastAsia"/>
        </w:rPr>
        <w:t>因</w:t>
      </w:r>
      <w:r w:rsidRPr="0005319E">
        <w:t>此</w:t>
      </w:r>
      <w:r>
        <w:rPr>
          <w:rFonts w:hint="eastAsia"/>
        </w:rPr>
        <w:t>系统</w:t>
      </w:r>
      <w:r w:rsidRPr="0005319E">
        <w:t>默认允许消息重复发送。</w:t>
      </w:r>
      <w:r>
        <w:rPr>
          <w:rFonts w:hint="eastAsia"/>
        </w:rPr>
        <w:t>既然写重复数据的事实很难改变，那么只能另辟蹊径解决消费阶段不重复消费信息了。</w:t>
      </w:r>
      <w:r w:rsidRPr="0005319E">
        <w:t>那么问题就变成了：如果消费端收到两条一样的消息，应该怎样处理？</w:t>
      </w:r>
    </w:p>
    <w:p w14:paraId="5BFC97BC" w14:textId="77777777" w:rsidR="00E3683D" w:rsidRDefault="00E3683D" w:rsidP="00E3683D">
      <w:pPr>
        <w:pStyle w:val="af5"/>
      </w:pPr>
      <w:r>
        <w:rPr>
          <w:rFonts w:hint="eastAsia"/>
        </w:rPr>
        <w:t>通常做法是强制消费端处理消息的业务逻辑保持幂等性（重复的数据或者请求不能对后台发生多次不同的变化</w:t>
      </w:r>
      <w:r>
        <w:t>,</w:t>
      </w:r>
      <w:r>
        <w:rPr>
          <w:rFonts w:hint="eastAsia"/>
        </w:rPr>
        <w:t>网络</w:t>
      </w:r>
      <w:r>
        <w:rPr>
          <w:rFonts w:hint="eastAsia"/>
        </w:rPr>
        <w:t>http</w:t>
      </w:r>
      <w:r>
        <w:rPr>
          <w:rFonts w:hint="eastAsia"/>
        </w:rPr>
        <w:t>请求中</w:t>
      </w:r>
      <w:r>
        <w:rPr>
          <w:rFonts w:hint="eastAsia"/>
        </w:rPr>
        <w:t>get</w:t>
      </w:r>
      <w:r>
        <w:rPr>
          <w:rFonts w:hint="eastAsia"/>
        </w:rPr>
        <w:t>请求就是典型的幂等性）。</w:t>
      </w:r>
    </w:p>
    <w:p w14:paraId="0455E051" w14:textId="77777777" w:rsidR="00E3683D" w:rsidRDefault="00E3683D" w:rsidP="00E3683D">
      <w:pPr>
        <w:pStyle w:val="af5"/>
        <w:ind w:firstLineChars="0" w:firstLine="0"/>
      </w:pPr>
      <w:r>
        <w:rPr>
          <w:rFonts w:hint="eastAsia"/>
        </w:rPr>
        <w:t>在数据库后台应用中对重复消息做数据库的</w:t>
      </w:r>
      <w:r>
        <w:rPr>
          <w:rFonts w:hint="eastAsia"/>
        </w:rPr>
        <w:t>insert</w:t>
      </w:r>
      <w:r>
        <w:rPr>
          <w:rFonts w:hint="eastAsia"/>
        </w:rPr>
        <w:t>操作。如果数据库设置了唯一主键</w:t>
      </w:r>
      <w:r>
        <w:rPr>
          <w:rFonts w:hint="eastAsia"/>
        </w:rPr>
        <w:t>id</w:t>
      </w:r>
      <w:r>
        <w:rPr>
          <w:rFonts w:hint="eastAsia"/>
        </w:rPr>
        <w:t>那么就算出现重复消费的情况，就会导致主键冲突</w:t>
      </w:r>
      <w:r>
        <w:t>(</w:t>
      </w:r>
      <w:r>
        <w:rPr>
          <w:rFonts w:hint="eastAsia"/>
        </w:rPr>
        <w:t>数据库的完整性约束机制</w:t>
      </w:r>
      <w:r>
        <w:t>)</w:t>
      </w:r>
      <w:r>
        <w:rPr>
          <w:rFonts w:hint="eastAsia"/>
        </w:rPr>
        <w:t>，避免数据库出现脏数据。同理，不仅是数据库，换做是缓存的话，消息做</w:t>
      </w:r>
      <w:proofErr w:type="spellStart"/>
      <w:r>
        <w:rPr>
          <w:rFonts w:hint="eastAsia"/>
        </w:rPr>
        <w:t>redis</w:t>
      </w:r>
      <w:proofErr w:type="spellEnd"/>
      <w:r>
        <w:rPr>
          <w:rFonts w:hint="eastAsia"/>
        </w:rPr>
        <w:t>的</w:t>
      </w:r>
      <w:r>
        <w:rPr>
          <w:rFonts w:hint="eastAsia"/>
        </w:rPr>
        <w:t>set</w:t>
      </w:r>
      <w:r>
        <w:rPr>
          <w:rFonts w:hint="eastAsia"/>
        </w:rPr>
        <w:t>的操作，无论</w:t>
      </w:r>
      <w:r>
        <w:rPr>
          <w:rFonts w:hint="eastAsia"/>
        </w:rPr>
        <w:t>set</w:t>
      </w:r>
      <w:r>
        <w:rPr>
          <w:rFonts w:hint="eastAsia"/>
        </w:rPr>
        <w:t>多少次结果都是一样的，</w:t>
      </w:r>
      <w:r>
        <w:rPr>
          <w:rFonts w:hint="eastAsia"/>
        </w:rPr>
        <w:t>set</w:t>
      </w:r>
      <w:r>
        <w:rPr>
          <w:rFonts w:hint="eastAsia"/>
        </w:rPr>
        <w:t>操作本来就算幂等操作。</w:t>
      </w:r>
    </w:p>
    <w:p w14:paraId="6D8B2ECF" w14:textId="4B2E62C7" w:rsidR="00E3683D" w:rsidRDefault="00E3683D" w:rsidP="00E3683D">
      <w:pPr>
        <w:pStyle w:val="af5"/>
      </w:pPr>
      <w:r>
        <w:rPr>
          <w:rFonts w:hint="eastAsia"/>
        </w:rPr>
        <w:t>如果上述两种做法都无法使用的话就利用第三方中渐渐来记录消费情况。以</w:t>
      </w:r>
      <w:proofErr w:type="spellStart"/>
      <w:r>
        <w:rPr>
          <w:rFonts w:hint="eastAsia"/>
        </w:rPr>
        <w:t>redis</w:t>
      </w:r>
      <w:proofErr w:type="spellEnd"/>
      <w:r>
        <w:rPr>
          <w:rFonts w:hint="eastAsia"/>
        </w:rPr>
        <w:t>为例，给消息分配一个全局</w:t>
      </w:r>
      <w:r>
        <w:rPr>
          <w:rFonts w:hint="eastAsia"/>
        </w:rPr>
        <w:t>id</w:t>
      </w:r>
      <w:r>
        <w:rPr>
          <w:rFonts w:hint="eastAsia"/>
        </w:rPr>
        <w:t>，如果消费该条</w:t>
      </w:r>
      <w:r>
        <w:rPr>
          <w:rFonts w:hint="eastAsia"/>
        </w:rPr>
        <w:t>id</w:t>
      </w:r>
      <w:r>
        <w:rPr>
          <w:rFonts w:hint="eastAsia"/>
        </w:rPr>
        <w:t>，就将</w:t>
      </w:r>
      <w:r>
        <w:rPr>
          <w:rFonts w:hint="eastAsia"/>
        </w:rPr>
        <w:t>&lt;</w:t>
      </w:r>
      <w:proofErr w:type="spellStart"/>
      <w:r>
        <w:rPr>
          <w:rFonts w:hint="eastAsia"/>
        </w:rPr>
        <w:t>id,message</w:t>
      </w:r>
      <w:proofErr w:type="spellEnd"/>
      <w:r>
        <w:rPr>
          <w:rFonts w:hint="eastAsia"/>
        </w:rPr>
        <w:t>&gt;</w:t>
      </w:r>
      <w:r>
        <w:rPr>
          <w:rFonts w:hint="eastAsia"/>
        </w:rPr>
        <w:t>以</w:t>
      </w:r>
      <w:r>
        <w:rPr>
          <w:rFonts w:hint="eastAsia"/>
        </w:rPr>
        <w:t>K-V</w:t>
      </w:r>
      <w:r>
        <w:rPr>
          <w:rFonts w:hint="eastAsia"/>
        </w:rPr>
        <w:t>形式写入</w:t>
      </w:r>
      <w:proofErr w:type="spellStart"/>
      <w:r>
        <w:rPr>
          <w:rFonts w:hint="eastAsia"/>
        </w:rPr>
        <w:t>redis</w:t>
      </w:r>
      <w:proofErr w:type="spellEnd"/>
      <w:r>
        <w:rPr>
          <w:rFonts w:hint="eastAsia"/>
        </w:rPr>
        <w:t>。那消费者开始消费前，先去</w:t>
      </w:r>
      <w:proofErr w:type="spellStart"/>
      <w:r>
        <w:rPr>
          <w:rFonts w:hint="eastAsia"/>
        </w:rPr>
        <w:t>redis</w:t>
      </w:r>
      <w:proofErr w:type="spellEnd"/>
      <w:r>
        <w:rPr>
          <w:rFonts w:hint="eastAsia"/>
        </w:rPr>
        <w:t>中查询有没消费记录即可。但是引入第三方中间件会增加系统的不可靠性，所以需要考虑清楚。</w:t>
      </w:r>
    </w:p>
    <w:p w14:paraId="4D904BAD" w14:textId="77777777" w:rsidR="00C46C27" w:rsidRPr="0005319E" w:rsidRDefault="00C46C27" w:rsidP="00E3683D">
      <w:pPr>
        <w:pStyle w:val="af5"/>
      </w:pPr>
    </w:p>
    <w:p w14:paraId="4EBE7B6E" w14:textId="2FC3BA9C" w:rsidR="00B653D9" w:rsidRDefault="00C46C27" w:rsidP="00C46C27">
      <w:pPr>
        <w:pStyle w:val="a1"/>
      </w:pPr>
      <w:bookmarkStart w:id="87" w:name="_Toc68223726"/>
      <w:r>
        <w:rPr>
          <w:rFonts w:hint="eastAsia"/>
        </w:rPr>
        <w:t>分布式文件系统</w:t>
      </w:r>
      <w:bookmarkEnd w:id="87"/>
    </w:p>
    <w:p w14:paraId="06F050E9" w14:textId="60801E3F" w:rsidR="00EE6606" w:rsidRDefault="00634245" w:rsidP="00634245">
      <w:pPr>
        <w:pStyle w:val="af5"/>
      </w:pPr>
      <w:r w:rsidRPr="00FE65E1">
        <w:rPr>
          <w:rFonts w:hint="eastAsia"/>
        </w:rPr>
        <w:t>HDFS</w:t>
      </w:r>
      <w:r w:rsidRPr="00FE65E1">
        <w:rPr>
          <w:rFonts w:hint="eastAsia"/>
        </w:rPr>
        <w:t>（</w:t>
      </w:r>
      <w:r w:rsidRPr="00FE65E1">
        <w:rPr>
          <w:rFonts w:hint="eastAsia"/>
        </w:rPr>
        <w:t>Hadoop</w:t>
      </w:r>
      <w:r w:rsidRPr="00634245">
        <w:rPr>
          <w:rFonts w:ascii="Charter" w:eastAsia="宋体" w:hAnsi="Charter" w:cs="宋体"/>
          <w:color w:val="292929"/>
          <w:spacing w:val="-1"/>
          <w:kern w:val="0"/>
          <w:sz w:val="32"/>
          <w:szCs w:val="32"/>
          <w:shd w:val="clear" w:color="auto" w:fill="FFFFFF"/>
        </w:rPr>
        <w:t xml:space="preserve"> </w:t>
      </w:r>
      <w:r>
        <w:t>D</w:t>
      </w:r>
      <w:r w:rsidRPr="00634245">
        <w:t xml:space="preserve">istributed </w:t>
      </w:r>
      <w:r>
        <w:t>F</w:t>
      </w:r>
      <w:r w:rsidRPr="00634245">
        <w:t xml:space="preserve">ile </w:t>
      </w:r>
      <w:r>
        <w:t>S</w:t>
      </w:r>
      <w:r w:rsidRPr="00634245">
        <w:t>ystem</w:t>
      </w:r>
      <w:r w:rsidRPr="00FE65E1">
        <w:rPr>
          <w:rFonts w:hint="eastAsia"/>
        </w:rPr>
        <w:t>）是一个运行在商用硬件上的分布式文件系统。</w:t>
      </w:r>
      <w:r>
        <w:rPr>
          <w:rFonts w:hint="eastAsia"/>
        </w:rPr>
        <w:t>它集合了现在大多数分布式文件系统的优点，并且</w:t>
      </w:r>
      <w:r w:rsidRPr="00FE65E1">
        <w:rPr>
          <w:rFonts w:hint="eastAsia"/>
        </w:rPr>
        <w:t>它又不同于其他分布式文件系统。</w:t>
      </w:r>
      <w:r w:rsidRPr="00FE65E1">
        <w:rPr>
          <w:rFonts w:hint="eastAsia"/>
        </w:rPr>
        <w:t>HDFS</w:t>
      </w:r>
      <w:r w:rsidRPr="00FE65E1">
        <w:rPr>
          <w:rFonts w:hint="eastAsia"/>
        </w:rPr>
        <w:t>是一个高度容错的系统，适合部署在廉价的机器上。</w:t>
      </w:r>
      <w:r w:rsidRPr="00FE65E1">
        <w:rPr>
          <w:rFonts w:hint="eastAsia"/>
        </w:rPr>
        <w:t>HDFS</w:t>
      </w:r>
      <w:r w:rsidRPr="00FE65E1">
        <w:rPr>
          <w:rFonts w:hint="eastAsia"/>
        </w:rPr>
        <w:t>提供高吞吐量的数据访问，非常适合于大型数据集上的应用程序。</w:t>
      </w:r>
      <w:r>
        <w:rPr>
          <w:rFonts w:hint="eastAsia"/>
        </w:rPr>
        <w:t>因此针对本文视频</w:t>
      </w:r>
      <w:r w:rsidR="00DC6DC0">
        <w:rPr>
          <w:rFonts w:hint="eastAsia"/>
        </w:rPr>
        <w:t>分析的应用</w:t>
      </w:r>
      <w:r>
        <w:rPr>
          <w:rFonts w:hint="eastAsia"/>
        </w:rPr>
        <w:t>场景，海量的</w:t>
      </w:r>
      <w:r w:rsidR="00DC6DC0">
        <w:rPr>
          <w:rFonts w:hint="eastAsia"/>
        </w:rPr>
        <w:t>视频</w:t>
      </w:r>
      <w:r>
        <w:rPr>
          <w:rFonts w:hint="eastAsia"/>
        </w:rPr>
        <w:t>数据信息就需要</w:t>
      </w:r>
      <w:r>
        <w:rPr>
          <w:rFonts w:hint="eastAsia"/>
        </w:rPr>
        <w:t>HDFS</w:t>
      </w:r>
      <w:r>
        <w:rPr>
          <w:rFonts w:hint="eastAsia"/>
        </w:rPr>
        <w:t>来存储并作为文件中转站。</w:t>
      </w:r>
      <w:r>
        <w:rPr>
          <w:rFonts w:hint="eastAsia"/>
        </w:rPr>
        <w:t>HDFS</w:t>
      </w:r>
      <w:r>
        <w:rPr>
          <w:rFonts w:hint="eastAsia"/>
        </w:rPr>
        <w:t>最初用在搜索引擎行业。</w:t>
      </w:r>
      <w:r w:rsidRPr="00FE65E1">
        <w:rPr>
          <w:rFonts w:hint="eastAsia"/>
        </w:rPr>
        <w:t>HDFS</w:t>
      </w:r>
      <w:r w:rsidRPr="00FE65E1">
        <w:rPr>
          <w:rFonts w:hint="eastAsia"/>
        </w:rPr>
        <w:t>是</w:t>
      </w:r>
      <w:r w:rsidRPr="00FE65E1">
        <w:rPr>
          <w:rFonts w:hint="eastAsia"/>
        </w:rPr>
        <w:t>apache</w:t>
      </w:r>
      <w:r>
        <w:t xml:space="preserve"> </w:t>
      </w:r>
      <w:proofErr w:type="spellStart"/>
      <w:r w:rsidRPr="00FE65E1">
        <w:rPr>
          <w:rFonts w:hint="eastAsia"/>
        </w:rPr>
        <w:t>hadoop</w:t>
      </w:r>
      <w:proofErr w:type="spellEnd"/>
      <w:r w:rsidRPr="00FE65E1">
        <w:rPr>
          <w:rFonts w:hint="eastAsia"/>
        </w:rPr>
        <w:t>核心项目的一部分。</w:t>
      </w:r>
      <w:r w:rsidRPr="00FE65E1">
        <w:rPr>
          <w:rFonts w:hint="eastAsia"/>
        </w:rPr>
        <w:t>HDFS</w:t>
      </w:r>
      <w:r w:rsidRPr="00FE65E1">
        <w:rPr>
          <w:rFonts w:hint="eastAsia"/>
        </w:rPr>
        <w:t>是</w:t>
      </w:r>
      <w:r w:rsidRPr="00FE65E1">
        <w:rPr>
          <w:rFonts w:hint="eastAsia"/>
        </w:rPr>
        <w:t>Hadoop</w:t>
      </w:r>
      <w:r w:rsidRPr="00FE65E1">
        <w:rPr>
          <w:rFonts w:hint="eastAsia"/>
        </w:rPr>
        <w:t>体系结构的基石。如图</w:t>
      </w:r>
      <w:r w:rsidR="00695DC9">
        <w:rPr>
          <w:rFonts w:hint="eastAsia"/>
        </w:rPr>
        <w:t>2</w:t>
      </w:r>
      <w:r w:rsidR="00695DC9">
        <w:t>-4</w:t>
      </w:r>
      <w:r w:rsidR="00AF4D56">
        <w:rPr>
          <w:rFonts w:hint="eastAsia"/>
        </w:rPr>
        <w:t>显示了</w:t>
      </w:r>
      <w:r w:rsidR="00AF4D56">
        <w:rPr>
          <w:rFonts w:hint="eastAsia"/>
        </w:rPr>
        <w:t>HDFS</w:t>
      </w:r>
      <w:r w:rsidR="00AF4D56">
        <w:rPr>
          <w:rFonts w:hint="eastAsia"/>
        </w:rPr>
        <w:t>的完整架构</w:t>
      </w:r>
      <w:r w:rsidR="00EE6606">
        <w:rPr>
          <w:rFonts w:hint="eastAsia"/>
        </w:rPr>
        <w:t>。</w:t>
      </w:r>
    </w:p>
    <w:p w14:paraId="27E60907" w14:textId="1745C824" w:rsidR="00EE6606" w:rsidRDefault="00EE6606" w:rsidP="00634245">
      <w:pPr>
        <w:pStyle w:val="af5"/>
      </w:pPr>
      <w:r>
        <w:rPr>
          <w:rFonts w:hint="eastAsia"/>
        </w:rPr>
        <w:t>1</w:t>
      </w:r>
      <w:r>
        <w:t>.</w:t>
      </w:r>
      <w:r>
        <w:rPr>
          <w:rFonts w:hint="eastAsia"/>
        </w:rPr>
        <w:t>NameNode</w:t>
      </w:r>
    </w:p>
    <w:p w14:paraId="0E95B6AE" w14:textId="76D171C4" w:rsidR="00EE6606" w:rsidRDefault="00EE6606" w:rsidP="00EE6606">
      <w:pPr>
        <w:pStyle w:val="af5"/>
      </w:pPr>
      <w:proofErr w:type="spellStart"/>
      <w:r>
        <w:rPr>
          <w:rFonts w:hint="eastAsia"/>
        </w:rPr>
        <w:t>NameNode</w:t>
      </w:r>
      <w:proofErr w:type="spellEnd"/>
      <w:r>
        <w:rPr>
          <w:rFonts w:hint="eastAsia"/>
        </w:rPr>
        <w:t>拥有集群的所有文件系统元数据，并监督数据节点的运行状况并协调对数据的访问。</w:t>
      </w:r>
      <w:r>
        <w:rPr>
          <w:rFonts w:hint="eastAsia"/>
        </w:rPr>
        <w:t xml:space="preserve"> </w:t>
      </w:r>
      <w:proofErr w:type="spellStart"/>
      <w:r>
        <w:rPr>
          <w:rFonts w:hint="eastAsia"/>
        </w:rPr>
        <w:t>NameNode</w:t>
      </w:r>
      <w:proofErr w:type="spellEnd"/>
      <w:r>
        <w:rPr>
          <w:rFonts w:hint="eastAsia"/>
        </w:rPr>
        <w:t>是</w:t>
      </w:r>
      <w:r>
        <w:rPr>
          <w:rFonts w:hint="eastAsia"/>
        </w:rPr>
        <w:t>HDFS</w:t>
      </w:r>
      <w:r>
        <w:rPr>
          <w:rFonts w:hint="eastAsia"/>
        </w:rPr>
        <w:t>的中央控制器。它本身不保存任何群集数据。名称节点仅知道组成文件的块是什么，以及这些块在文件中的位置。名</w:t>
      </w:r>
      <w:r>
        <w:rPr>
          <w:rFonts w:hint="eastAsia"/>
        </w:rPr>
        <w:lastRenderedPageBreak/>
        <w:t>称节点将客户端指向他们需要与之交谈的数据节点，并跟踪群集的存储容量，每个数据节点的运行状况，并确保每个数据块都满足最小定义的副本策略。名称节点维护文件系统名称空间。</w:t>
      </w:r>
    </w:p>
    <w:p w14:paraId="24C89210" w14:textId="1DBB588E" w:rsidR="00EE6606" w:rsidRDefault="00EE6606" w:rsidP="00EE6606">
      <w:pPr>
        <w:pStyle w:val="af5"/>
      </w:pPr>
      <w:proofErr w:type="spellStart"/>
      <w:r>
        <w:rPr>
          <w:rFonts w:hint="eastAsia"/>
        </w:rPr>
        <w:t>NameNode</w:t>
      </w:r>
      <w:proofErr w:type="spellEnd"/>
      <w:r>
        <w:rPr>
          <w:rFonts w:hint="eastAsia"/>
        </w:rPr>
        <w:t>记录文件系统名称空间或其属性的任何更改。应用程序可以指定应由</w:t>
      </w:r>
      <w:r>
        <w:rPr>
          <w:rFonts w:hint="eastAsia"/>
        </w:rPr>
        <w:t>HDFS</w:t>
      </w:r>
      <w:r>
        <w:rPr>
          <w:rFonts w:hint="eastAsia"/>
        </w:rPr>
        <w:t>维护的文件副本的数量。文件的副本数称为该文件的复制因子。该信息由名称节点存储。名称节点是</w:t>
      </w:r>
      <w:r>
        <w:rPr>
          <w:rFonts w:hint="eastAsia"/>
        </w:rPr>
        <w:t>HDFS</w:t>
      </w:r>
      <w:r>
        <w:rPr>
          <w:rFonts w:hint="eastAsia"/>
        </w:rPr>
        <w:t>的关键组成部分。没有它，客户端将无法从</w:t>
      </w:r>
      <w:r>
        <w:rPr>
          <w:rFonts w:hint="eastAsia"/>
        </w:rPr>
        <w:t>HDFS</w:t>
      </w:r>
      <w:r>
        <w:rPr>
          <w:rFonts w:hint="eastAsia"/>
        </w:rPr>
        <w:t>读取或写入文件，并且将无法计划和执行</w:t>
      </w:r>
      <w:r>
        <w:rPr>
          <w:rFonts w:hint="eastAsia"/>
        </w:rPr>
        <w:t>MapReduce</w:t>
      </w:r>
      <w:r>
        <w:rPr>
          <w:rFonts w:hint="eastAsia"/>
        </w:rPr>
        <w:t>作业。因此，这是一个好主意为</w:t>
      </w:r>
      <w:proofErr w:type="spellStart"/>
      <w:r>
        <w:rPr>
          <w:rFonts w:hint="eastAsia"/>
        </w:rPr>
        <w:t>NameNode</w:t>
      </w:r>
      <w:proofErr w:type="spellEnd"/>
      <w:r>
        <w:rPr>
          <w:rFonts w:hint="eastAsia"/>
        </w:rPr>
        <w:t>配备高度冗余的企业级服务器配置；双服务器电源，热插拔风扇，冗余</w:t>
      </w:r>
      <w:r>
        <w:rPr>
          <w:rFonts w:hint="eastAsia"/>
        </w:rPr>
        <w:t>NIC</w:t>
      </w:r>
      <w:r>
        <w:rPr>
          <w:rFonts w:hint="eastAsia"/>
        </w:rPr>
        <w:t>连接等。</w:t>
      </w:r>
    </w:p>
    <w:p w14:paraId="53DFD1C1" w14:textId="77777777" w:rsidR="00EE6606" w:rsidRDefault="00EE6606" w:rsidP="00EE6606">
      <w:pPr>
        <w:pStyle w:val="af5"/>
      </w:pPr>
    </w:p>
    <w:p w14:paraId="3EAA3935" w14:textId="77777777" w:rsidR="00EE6606" w:rsidRDefault="00EE6606" w:rsidP="00EE6606">
      <w:pPr>
        <w:pStyle w:val="af5"/>
      </w:pPr>
    </w:p>
    <w:p w14:paraId="2F0FBA0C" w14:textId="4F7BF298" w:rsidR="00EE6606" w:rsidRDefault="00EE6606" w:rsidP="00EE6606">
      <w:pPr>
        <w:pStyle w:val="af5"/>
      </w:pPr>
      <w:r>
        <w:rPr>
          <w:rFonts w:hint="eastAsia"/>
        </w:rPr>
        <w:t>2</w:t>
      </w:r>
      <w:r>
        <w:t>.</w:t>
      </w:r>
      <w:r>
        <w:rPr>
          <w:rFonts w:hint="eastAsia"/>
        </w:rPr>
        <w:t>DataNode</w:t>
      </w:r>
    </w:p>
    <w:p w14:paraId="10FBDAA5" w14:textId="547F348C" w:rsidR="00EE6606" w:rsidRDefault="00EE6606" w:rsidP="00EE6606">
      <w:pPr>
        <w:pStyle w:val="af5"/>
      </w:pPr>
      <w:r>
        <w:rPr>
          <w:rFonts w:hint="eastAsia"/>
        </w:rPr>
        <w:t>HDFS</w:t>
      </w:r>
      <w:r>
        <w:rPr>
          <w:rFonts w:hint="eastAsia"/>
        </w:rPr>
        <w:t>将应用程序数据存储在</w:t>
      </w:r>
      <w:proofErr w:type="spellStart"/>
      <w:r>
        <w:rPr>
          <w:rFonts w:hint="eastAsia"/>
        </w:rPr>
        <w:t>DataNode</w:t>
      </w:r>
      <w:proofErr w:type="spellEnd"/>
      <w:r>
        <w:rPr>
          <w:rFonts w:hint="eastAsia"/>
        </w:rPr>
        <w:t>中。在启动期间，每个数据节点都连接到</w:t>
      </w:r>
      <w:proofErr w:type="spellStart"/>
      <w:r>
        <w:rPr>
          <w:rFonts w:hint="eastAsia"/>
        </w:rPr>
        <w:t>NameNode</w:t>
      </w:r>
      <w:proofErr w:type="spellEnd"/>
      <w:r>
        <w:rPr>
          <w:rFonts w:hint="eastAsia"/>
        </w:rPr>
        <w:t>并执行一次握手。握手的目的是验证数据节点的名称空间</w:t>
      </w:r>
      <w:r>
        <w:rPr>
          <w:rFonts w:hint="eastAsia"/>
        </w:rPr>
        <w:t>ID</w:t>
      </w:r>
      <w:r>
        <w:rPr>
          <w:rFonts w:hint="eastAsia"/>
        </w:rPr>
        <w:t>和软件版本。如果两者都不匹配，则名称节点和数据节点会自动关闭。</w:t>
      </w:r>
    </w:p>
    <w:p w14:paraId="28FF9BD3" w14:textId="5E863C05" w:rsidR="00EE6606" w:rsidRDefault="00EE6606" w:rsidP="00EE6606">
      <w:pPr>
        <w:pStyle w:val="af5"/>
      </w:pPr>
      <w:r>
        <w:rPr>
          <w:rFonts w:hint="eastAsia"/>
        </w:rPr>
        <w:t>HDFS</w:t>
      </w:r>
      <w:r>
        <w:rPr>
          <w:rFonts w:hint="eastAsia"/>
        </w:rPr>
        <w:t>使用心跳消息来检测名称节点和数据节点之间的连接。</w:t>
      </w:r>
      <w:r>
        <w:rPr>
          <w:rFonts w:hint="eastAsia"/>
        </w:rPr>
        <w:t xml:space="preserve"> </w:t>
      </w:r>
      <w:proofErr w:type="spellStart"/>
      <w:r>
        <w:rPr>
          <w:rFonts w:hint="eastAsia"/>
        </w:rPr>
        <w:t>DataNode</w:t>
      </w:r>
      <w:proofErr w:type="spellEnd"/>
      <w:r>
        <w:rPr>
          <w:rFonts w:hint="eastAsia"/>
        </w:rPr>
        <w:t>使用为</w:t>
      </w:r>
      <w:proofErr w:type="spellStart"/>
      <w:r>
        <w:rPr>
          <w:rFonts w:hint="eastAsia"/>
        </w:rPr>
        <w:t>NameNode</w:t>
      </w:r>
      <w:proofErr w:type="spellEnd"/>
      <w:r>
        <w:rPr>
          <w:rFonts w:hint="eastAsia"/>
        </w:rPr>
        <w:t>守护程序定义的相同端口号（通常为</w:t>
      </w:r>
      <w:r>
        <w:rPr>
          <w:rFonts w:hint="eastAsia"/>
        </w:rPr>
        <w:t>TCP 9000</w:t>
      </w:r>
      <w:r>
        <w:rPr>
          <w:rFonts w:hint="eastAsia"/>
        </w:rPr>
        <w:t>），通过</w:t>
      </w:r>
      <w:r>
        <w:rPr>
          <w:rFonts w:hint="eastAsia"/>
        </w:rPr>
        <w:t>TCP</w:t>
      </w:r>
      <w:r>
        <w:rPr>
          <w:rFonts w:hint="eastAsia"/>
        </w:rPr>
        <w:t>握手每三秒钟将一次心跳信号发送到</w:t>
      </w:r>
      <w:proofErr w:type="spellStart"/>
      <w:r>
        <w:rPr>
          <w:rFonts w:hint="eastAsia"/>
        </w:rPr>
        <w:t>NameNode</w:t>
      </w:r>
      <w:proofErr w:type="spellEnd"/>
      <w:r>
        <w:rPr>
          <w:rFonts w:hint="eastAsia"/>
        </w:rPr>
        <w:t>。每十分之一的心跳信号是</w:t>
      </w:r>
      <w:r>
        <w:rPr>
          <w:rFonts w:hint="eastAsia"/>
        </w:rPr>
        <w:t>Block</w:t>
      </w:r>
      <w:r>
        <w:rPr>
          <w:rFonts w:hint="eastAsia"/>
        </w:rPr>
        <w:t>报告，其中</w:t>
      </w:r>
      <w:proofErr w:type="spellStart"/>
      <w:r>
        <w:rPr>
          <w:rFonts w:hint="eastAsia"/>
        </w:rPr>
        <w:t>DataNode</w:t>
      </w:r>
      <w:proofErr w:type="spellEnd"/>
      <w:r>
        <w:rPr>
          <w:rFonts w:hint="eastAsia"/>
        </w:rPr>
        <w:t>告诉</w:t>
      </w:r>
      <w:proofErr w:type="spellStart"/>
      <w:r>
        <w:rPr>
          <w:rFonts w:hint="eastAsia"/>
        </w:rPr>
        <w:t>NameNode</w:t>
      </w:r>
      <w:proofErr w:type="spellEnd"/>
      <w:r>
        <w:rPr>
          <w:rFonts w:hint="eastAsia"/>
        </w:rPr>
        <w:t>它具有的所有数据块。</w:t>
      </w:r>
      <w:r w:rsidR="00F83064">
        <w:rPr>
          <w:rFonts w:hint="eastAsia"/>
        </w:rPr>
        <w:t>Block</w:t>
      </w:r>
      <w:r>
        <w:rPr>
          <w:rFonts w:hint="eastAsia"/>
        </w:rPr>
        <w:t>报告允许</w:t>
      </w:r>
      <w:proofErr w:type="spellStart"/>
      <w:r>
        <w:rPr>
          <w:rFonts w:hint="eastAsia"/>
        </w:rPr>
        <w:t>NameNode</w:t>
      </w:r>
      <w:proofErr w:type="spellEnd"/>
      <w:r>
        <w:rPr>
          <w:rFonts w:hint="eastAsia"/>
        </w:rPr>
        <w:t>构建其元数据，并确保副本存在于不同机架中的不同节点中。</w:t>
      </w:r>
    </w:p>
    <w:p w14:paraId="7C1E304E" w14:textId="21F21E45" w:rsidR="00EE6606" w:rsidRDefault="00EE6606" w:rsidP="00EE6606">
      <w:pPr>
        <w:pStyle w:val="af5"/>
      </w:pPr>
      <w:r>
        <w:rPr>
          <w:rFonts w:hint="eastAsia"/>
        </w:rPr>
        <w:t>3</w:t>
      </w:r>
      <w:r>
        <w:t>.</w:t>
      </w:r>
      <w:r w:rsidRPr="00EE6606">
        <w:t xml:space="preserve"> Secondary </w:t>
      </w:r>
      <w:proofErr w:type="spellStart"/>
      <w:r w:rsidRPr="00EE6606">
        <w:t>Namenode</w:t>
      </w:r>
      <w:proofErr w:type="spellEnd"/>
    </w:p>
    <w:p w14:paraId="19DBDC23" w14:textId="77777777" w:rsidR="00EE6606" w:rsidRDefault="00EE6606" w:rsidP="00EE6606">
      <w:pPr>
        <w:pStyle w:val="af5"/>
      </w:pPr>
      <w:r>
        <w:rPr>
          <w:rFonts w:hint="eastAsia"/>
        </w:rPr>
        <w:t>Hadoop</w:t>
      </w:r>
      <w:r>
        <w:rPr>
          <w:rFonts w:hint="eastAsia"/>
        </w:rPr>
        <w:t>具有一个服务器角色，称为“辅助名称节点”。一个常见的误解是，此角色为名称节点提供了高可用性备份。不是这种情况。</w:t>
      </w:r>
    </w:p>
    <w:p w14:paraId="2298E709" w14:textId="77777777" w:rsidR="00EE6606" w:rsidRDefault="00EE6606" w:rsidP="00EE6606">
      <w:pPr>
        <w:pStyle w:val="af5"/>
      </w:pPr>
      <w:r>
        <w:rPr>
          <w:rFonts w:hint="eastAsia"/>
        </w:rPr>
        <w:t>次要名称节点偶尔会连接到名称节点（默认情况下每小时一次），并获取名称节点的内存中元数据和用于存储元数据的文件的副本（两者可能不同步）。次要名称节点将这些信息合并到一组新文件中，然后将其传递回名称节点，同时为其自身保留副本。</w:t>
      </w:r>
    </w:p>
    <w:p w14:paraId="5EE40036" w14:textId="21D9D726" w:rsidR="00EE6606" w:rsidRDefault="00EE6606" w:rsidP="00EE6606">
      <w:pPr>
        <w:pStyle w:val="af5"/>
      </w:pPr>
      <w:r>
        <w:rPr>
          <w:rFonts w:hint="eastAsia"/>
        </w:rPr>
        <w:t>如果名称节点死亡，则可以使用辅助名称节点保留的文件来恢复名称节点。在繁忙的群集中，管理员可以配置辅助名称节点以比默认设置一小时更频繁地提供此整理服务。</w:t>
      </w:r>
    </w:p>
    <w:p w14:paraId="473616DE" w14:textId="2D0AB71D" w:rsidR="00EE6606" w:rsidRDefault="00EE6606" w:rsidP="00EE6606">
      <w:pPr>
        <w:pStyle w:val="af5"/>
      </w:pPr>
      <w:r>
        <w:t>4.</w:t>
      </w:r>
      <w:r w:rsidRPr="00EE6606">
        <w:t xml:space="preserve"> HDFS client</w:t>
      </w:r>
    </w:p>
    <w:p w14:paraId="644FD27B" w14:textId="7D5E0940" w:rsidR="00EE6606" w:rsidRDefault="00EE6606" w:rsidP="00EE6606">
      <w:pPr>
        <w:pStyle w:val="af5"/>
      </w:pPr>
      <w:r>
        <w:rPr>
          <w:rFonts w:hint="eastAsia"/>
        </w:rPr>
        <w:t>用户应用程序使用</w:t>
      </w:r>
      <w:r>
        <w:rPr>
          <w:rFonts w:hint="eastAsia"/>
        </w:rPr>
        <w:t>HDFS</w:t>
      </w:r>
      <w:r>
        <w:rPr>
          <w:rFonts w:hint="eastAsia"/>
        </w:rPr>
        <w:t>客户端访问文件系统。与其他文件系统一样，</w:t>
      </w:r>
      <w:r>
        <w:rPr>
          <w:rFonts w:hint="eastAsia"/>
        </w:rPr>
        <w:t>HDFS</w:t>
      </w:r>
      <w:r>
        <w:rPr>
          <w:rFonts w:hint="eastAsia"/>
        </w:rPr>
        <w:t>支持读取，写入和删除文件的操作。当应用程序读取文件时，</w:t>
      </w:r>
      <w:r>
        <w:rPr>
          <w:rFonts w:hint="eastAsia"/>
        </w:rPr>
        <w:t>HDFS</w:t>
      </w:r>
      <w:r>
        <w:rPr>
          <w:rFonts w:hint="eastAsia"/>
        </w:rPr>
        <w:t>客户端首先询问</w:t>
      </w:r>
      <w:proofErr w:type="spellStart"/>
      <w:r>
        <w:rPr>
          <w:rFonts w:hint="eastAsia"/>
        </w:rPr>
        <w:t>namenode</w:t>
      </w:r>
      <w:proofErr w:type="spellEnd"/>
      <w:r>
        <w:rPr>
          <w:rFonts w:hint="eastAsia"/>
        </w:rPr>
        <w:t>有关承载文件块副本的数据节点列表。然后，它直接与数据节点</w:t>
      </w:r>
      <w:r>
        <w:rPr>
          <w:rFonts w:hint="eastAsia"/>
        </w:rPr>
        <w:lastRenderedPageBreak/>
        <w:t>联系，并请求传输所需的块。当客户端写时，它首先要求名称节点选择数据节点来托管文件第一块的副本。客户端组织从节点到节点的管道并发送数据。</w:t>
      </w:r>
    </w:p>
    <w:p w14:paraId="1B95DFD4" w14:textId="679DC9BA" w:rsidR="00EE6606" w:rsidRDefault="00EE6606" w:rsidP="00EE6606">
      <w:pPr>
        <w:pStyle w:val="af5"/>
      </w:pPr>
      <w:r>
        <w:rPr>
          <w:rFonts w:hint="eastAsia"/>
        </w:rPr>
        <w:t>5</w:t>
      </w:r>
      <w:r>
        <w:t>.</w:t>
      </w:r>
      <w:r w:rsidRPr="00EE6606">
        <w:t xml:space="preserve"> Data replication</w:t>
      </w:r>
    </w:p>
    <w:p w14:paraId="7D843B11" w14:textId="77777777" w:rsidR="00EE6606" w:rsidRDefault="00EE6606" w:rsidP="00EE6606">
      <w:pPr>
        <w:pStyle w:val="af5"/>
      </w:pPr>
      <w:r>
        <w:rPr>
          <w:rFonts w:hint="eastAsia"/>
        </w:rPr>
        <w:t>HDFS</w:t>
      </w:r>
      <w:r>
        <w:rPr>
          <w:rFonts w:hint="eastAsia"/>
        </w:rPr>
        <w:t>复制文件块以实现容错功能。应用程序可以在创建文件时指定文件的副本数量，此数量可以在此之后的任何时间更改。名称节点做出有关块复制的所有决定。</w:t>
      </w:r>
      <w:r>
        <w:rPr>
          <w:rFonts w:hint="eastAsia"/>
        </w:rPr>
        <w:t xml:space="preserve"> HDFS</w:t>
      </w:r>
      <w:r>
        <w:rPr>
          <w:rFonts w:hint="eastAsia"/>
        </w:rPr>
        <w:t>使用智能副本放置模型来提高可靠性和性能。优化副本放置使</w:t>
      </w:r>
      <w:r>
        <w:rPr>
          <w:rFonts w:hint="eastAsia"/>
        </w:rPr>
        <w:t>HDFS</w:t>
      </w:r>
      <w:r>
        <w:rPr>
          <w:rFonts w:hint="eastAsia"/>
        </w:rPr>
        <w:t>在大多数其他分布式文件系统中独树一帜，并且通过有效利用网络带宽的机架感知副本放置策略得以促进。</w:t>
      </w:r>
    </w:p>
    <w:p w14:paraId="658F9BFD" w14:textId="4301D394" w:rsidR="00634245" w:rsidRDefault="00634245" w:rsidP="00634245">
      <w:pPr>
        <w:pStyle w:val="af5"/>
      </w:pPr>
      <w:r w:rsidRPr="00C47603">
        <w:rPr>
          <w:rFonts w:hint="eastAsia"/>
        </w:rPr>
        <w:t>本文提出的系统架构会在边缘端产生大量的视频数据，这些数据需要在边缘端通过管道接入到</w:t>
      </w:r>
      <w:r w:rsidRPr="00C47603">
        <w:rPr>
          <w:rFonts w:hint="eastAsia"/>
        </w:rPr>
        <w:t>Spark</w:t>
      </w:r>
      <w:r w:rsidRPr="00C47603">
        <w:rPr>
          <w:rFonts w:hint="eastAsia"/>
        </w:rPr>
        <w:t>的模型中，所以需要利用文件系统来存储管理这些监控生产的临时视频数据。</w:t>
      </w:r>
    </w:p>
    <w:p w14:paraId="14966510" w14:textId="77555A70" w:rsidR="001D6607" w:rsidRDefault="001D6607" w:rsidP="001D6607">
      <w:pPr>
        <w:pStyle w:val="af5"/>
        <w:spacing w:line="240" w:lineRule="auto"/>
      </w:pPr>
      <w:r w:rsidRPr="001D6607">
        <w:rPr>
          <w:noProof/>
        </w:rPr>
        <w:drawing>
          <wp:inline distT="0" distB="0" distL="0" distR="0" wp14:anchorId="25CAB872" wp14:editId="49C74EF3">
            <wp:extent cx="5274310" cy="27863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86380"/>
                    </a:xfrm>
                    <a:prstGeom prst="rect">
                      <a:avLst/>
                    </a:prstGeom>
                  </pic:spPr>
                </pic:pic>
              </a:graphicData>
            </a:graphic>
          </wp:inline>
        </w:drawing>
      </w:r>
    </w:p>
    <w:p w14:paraId="1C01DFD1" w14:textId="7C4D3358" w:rsidR="00695DC9" w:rsidRPr="00033E02" w:rsidRDefault="00695DC9" w:rsidP="00695DC9">
      <w:pPr>
        <w:pStyle w:val="a7"/>
        <w:jc w:val="center"/>
      </w:pPr>
      <w:r>
        <w:rPr>
          <w:rFonts w:hint="eastAsia"/>
        </w:rPr>
        <w:t>图</w:t>
      </w:r>
      <w:r>
        <w:t xml:space="preserve">2-4 </w:t>
      </w:r>
      <w:r>
        <w:rPr>
          <w:rFonts w:hint="eastAsia"/>
        </w:rPr>
        <w:t>HDFS</w:t>
      </w:r>
      <w:r>
        <w:rPr>
          <w:rFonts w:hint="eastAsia"/>
        </w:rPr>
        <w:t>架构图</w:t>
      </w:r>
    </w:p>
    <w:p w14:paraId="207B823C" w14:textId="77777777" w:rsidR="00695DC9" w:rsidRPr="00C47603" w:rsidRDefault="00695DC9" w:rsidP="001D6607">
      <w:pPr>
        <w:pStyle w:val="af5"/>
        <w:spacing w:line="240" w:lineRule="auto"/>
      </w:pPr>
    </w:p>
    <w:p w14:paraId="02DAB789" w14:textId="49A618C4" w:rsidR="00634245" w:rsidRPr="00634245" w:rsidRDefault="00634245" w:rsidP="00634245">
      <w:pPr>
        <w:pStyle w:val="af5"/>
      </w:pPr>
    </w:p>
    <w:p w14:paraId="1391ECF2" w14:textId="1D8D3D5B" w:rsidR="00C46C27" w:rsidRDefault="00C46C27" w:rsidP="00C46C27">
      <w:pPr>
        <w:pStyle w:val="a1"/>
      </w:pPr>
      <w:bookmarkStart w:id="88" w:name="_Toc68223727"/>
      <w:r>
        <w:rPr>
          <w:rFonts w:hint="eastAsia"/>
        </w:rPr>
        <w:t>分布式计算引擎</w:t>
      </w:r>
      <w:bookmarkEnd w:id="88"/>
    </w:p>
    <w:p w14:paraId="725376B9" w14:textId="77777777" w:rsidR="00EC4E72" w:rsidRDefault="00EC4E72" w:rsidP="00EC4E72">
      <w:pPr>
        <w:pStyle w:val="af5"/>
        <w:spacing w:line="240" w:lineRule="auto"/>
        <w:jc w:val="center"/>
      </w:pPr>
      <w:r w:rsidRPr="006B78B0">
        <w:rPr>
          <w:noProof/>
        </w:rPr>
        <w:lastRenderedPageBreak/>
        <w:drawing>
          <wp:inline distT="0" distB="0" distL="0" distR="0" wp14:anchorId="55B5F04D" wp14:editId="3FD0A917">
            <wp:extent cx="3989195" cy="283316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8599" cy="2839843"/>
                    </a:xfrm>
                    <a:prstGeom prst="rect">
                      <a:avLst/>
                    </a:prstGeom>
                  </pic:spPr>
                </pic:pic>
              </a:graphicData>
            </a:graphic>
          </wp:inline>
        </w:drawing>
      </w:r>
    </w:p>
    <w:p w14:paraId="06FE8727" w14:textId="367E369C" w:rsidR="00EC4E72" w:rsidRDefault="00EC4E72" w:rsidP="00EC4E72">
      <w:pPr>
        <w:pStyle w:val="a7"/>
        <w:jc w:val="center"/>
      </w:pPr>
      <w:r>
        <w:rPr>
          <w:rFonts w:hint="eastAsia"/>
        </w:rPr>
        <w:t>图</w:t>
      </w:r>
      <w:r>
        <w:t>2-</w:t>
      </w:r>
      <w:r w:rsidR="00695DC9">
        <w:t>5</w:t>
      </w:r>
      <w:r>
        <w:t xml:space="preserve"> </w:t>
      </w:r>
      <w:r>
        <w:rPr>
          <w:rFonts w:hint="eastAsia"/>
        </w:rPr>
        <w:t>spark</w:t>
      </w:r>
      <w:r>
        <w:rPr>
          <w:rFonts w:hint="eastAsia"/>
        </w:rPr>
        <w:t>的运算操作</w:t>
      </w:r>
    </w:p>
    <w:p w14:paraId="542EF0C8" w14:textId="6A635F77" w:rsidR="00EC4E72" w:rsidRPr="006F5831" w:rsidRDefault="00C47528" w:rsidP="00C47528">
      <w:pPr>
        <w:pStyle w:val="af5"/>
        <w:spacing w:line="240" w:lineRule="auto"/>
      </w:pPr>
      <w:r>
        <w:rPr>
          <w:rFonts w:hint="eastAsia"/>
        </w:rPr>
        <w:t>本文中使用到的分布式计算引擎主要是</w:t>
      </w:r>
      <w:r>
        <w:rPr>
          <w:rFonts w:hint="eastAsia"/>
        </w:rPr>
        <w:t>spark</w:t>
      </w:r>
      <w:r>
        <w:rPr>
          <w:rFonts w:hint="eastAsia"/>
        </w:rPr>
        <w:t>。</w:t>
      </w:r>
      <w:r w:rsidR="00EC4E72" w:rsidRPr="006F5831">
        <w:rPr>
          <w:rFonts w:hint="eastAsia"/>
        </w:rPr>
        <w:t>S</w:t>
      </w:r>
      <w:r w:rsidR="00EC4E72" w:rsidRPr="006F5831">
        <w:t>park</w:t>
      </w:r>
      <w:r w:rsidR="00EC4E72" w:rsidRPr="006F5831">
        <w:t>是在借鉴了</w:t>
      </w:r>
      <w:r w:rsidR="00EC4E72" w:rsidRPr="006F5831">
        <w:t>MapReduce</w:t>
      </w:r>
      <w:r w:rsidR="00EC4E72" w:rsidRPr="006F5831">
        <w:t>之上发展而来的，继承了其分布式并行计算的优点并改进了</w:t>
      </w:r>
      <w:r w:rsidR="00EC4E72" w:rsidRPr="006F5831">
        <w:t>MapReduce</w:t>
      </w:r>
      <w:r w:rsidR="00EC4E72" w:rsidRPr="006F5831">
        <w:t>明显的缺陷，</w:t>
      </w:r>
      <w:commentRangeStart w:id="89"/>
      <w:r w:rsidR="00EC4E72">
        <w:rPr>
          <w:rFonts w:hint="eastAsia"/>
        </w:rPr>
        <w:t>spark</w:t>
      </w:r>
      <w:r w:rsidR="00EC4E72">
        <w:rPr>
          <w:rFonts w:hint="eastAsia"/>
        </w:rPr>
        <w:t>的运算操作大致分为三种，如图</w:t>
      </w:r>
      <w:r>
        <w:rPr>
          <w:rFonts w:hint="eastAsia"/>
        </w:rPr>
        <w:t>2</w:t>
      </w:r>
      <w:r>
        <w:t>-</w:t>
      </w:r>
      <w:r w:rsidR="00695DC9">
        <w:t>5</w:t>
      </w:r>
      <w:r w:rsidR="00EC4E72">
        <w:rPr>
          <w:rFonts w:hint="eastAsia"/>
        </w:rPr>
        <w:t>所示。</w:t>
      </w:r>
      <w:commentRangeEnd w:id="89"/>
      <w:r>
        <w:rPr>
          <w:rStyle w:val="af3"/>
          <w:rFonts w:ascii="Calibri" w:eastAsia="宋体" w:hAnsi="Calibri" w:cs="黑体"/>
        </w:rPr>
        <w:commentReference w:id="89"/>
      </w:r>
    </w:p>
    <w:p w14:paraId="27D81095" w14:textId="489D47F1" w:rsidR="00EC4E72" w:rsidRPr="006F5831" w:rsidRDefault="00EC4E72" w:rsidP="00EC4E72">
      <w:pPr>
        <w:pStyle w:val="af5"/>
      </w:pPr>
      <w:r>
        <w:t>S</w:t>
      </w:r>
      <w:r>
        <w:rPr>
          <w:rFonts w:hint="eastAsia"/>
        </w:rPr>
        <w:t>park</w:t>
      </w:r>
      <w:r>
        <w:rPr>
          <w:rFonts w:hint="eastAsia"/>
        </w:rPr>
        <w:t>相比于传统的</w:t>
      </w:r>
      <w:proofErr w:type="spellStart"/>
      <w:r>
        <w:rPr>
          <w:rFonts w:hint="eastAsia"/>
        </w:rPr>
        <w:t>hadoop</w:t>
      </w:r>
      <w:proofErr w:type="spellEnd"/>
      <w:r>
        <w:rPr>
          <w:rFonts w:hint="eastAsia"/>
        </w:rPr>
        <w:t>的优势如下</w:t>
      </w:r>
      <w:r w:rsidR="00C47528">
        <w:rPr>
          <w:rFonts w:hint="eastAsia"/>
        </w:rPr>
        <w:t>，</w:t>
      </w:r>
      <w:r w:rsidRPr="006F5831">
        <w:t>首先，</w:t>
      </w:r>
      <w:r w:rsidRPr="006F5831">
        <w:t>Spark</w:t>
      </w:r>
      <w:r w:rsidRPr="006F5831">
        <w:t>把中间数据放到内存中，迭代运算效率高。</w:t>
      </w:r>
      <w:r w:rsidRPr="006F5831">
        <w:t>MapReduce</w:t>
      </w:r>
      <w:r w:rsidRPr="006F5831">
        <w:t>中计算结果需要</w:t>
      </w:r>
      <w:r>
        <w:rPr>
          <w:rFonts w:hint="eastAsia"/>
        </w:rPr>
        <w:t>中间介质来存储</w:t>
      </w:r>
      <w:r w:rsidRPr="006F5831">
        <w:t>，保存到磁盘上，这样</w:t>
      </w:r>
      <w:r>
        <w:rPr>
          <w:rFonts w:hint="eastAsia"/>
        </w:rPr>
        <w:t>来回的读写操作</w:t>
      </w:r>
      <w:r w:rsidRPr="006F5831">
        <w:rPr>
          <w:rFonts w:hint="eastAsia"/>
        </w:rPr>
        <w:t>会</w:t>
      </w:r>
      <w:r w:rsidRPr="006F5831">
        <w:t>影响整体速度，</w:t>
      </w:r>
      <w:r>
        <w:rPr>
          <w:rFonts w:hint="eastAsia"/>
        </w:rPr>
        <w:t>图</w:t>
      </w:r>
      <w:r>
        <w:t>2-</w:t>
      </w:r>
      <w:r w:rsidR="00903A3B">
        <w:t>6</w:t>
      </w:r>
      <w:r>
        <w:rPr>
          <w:rFonts w:hint="eastAsia"/>
        </w:rPr>
        <w:t>，</w:t>
      </w:r>
      <w:r w:rsidRPr="006F5831">
        <w:t>而</w:t>
      </w:r>
      <w:r w:rsidRPr="006F5831">
        <w:t>Spark</w:t>
      </w:r>
      <w:r w:rsidRPr="006F5831">
        <w:t>支持</w:t>
      </w:r>
      <w:r w:rsidRPr="006F5831">
        <w:t>DAG</w:t>
      </w:r>
      <w:r w:rsidRPr="006F5831">
        <w:t>图的分布式并行计算的编程框架，减少了迭代过程中数据的</w:t>
      </w:r>
      <w:r>
        <w:rPr>
          <w:rFonts w:hint="eastAsia"/>
        </w:rPr>
        <w:t>读写次数</w:t>
      </w:r>
      <w:r w:rsidRPr="006F5831">
        <w:t>，</w:t>
      </w:r>
      <w:r>
        <w:rPr>
          <w:rFonts w:hint="eastAsia"/>
        </w:rPr>
        <w:t>大大</w:t>
      </w:r>
      <w:r w:rsidRPr="006F5831">
        <w:t>提高了处理效率。</w:t>
      </w:r>
    </w:p>
    <w:p w14:paraId="2700FB7F" w14:textId="77777777" w:rsidR="00EC4E72" w:rsidRPr="006F5831" w:rsidRDefault="00EC4E72" w:rsidP="00EC4E72">
      <w:pPr>
        <w:pStyle w:val="af5"/>
      </w:pPr>
      <w:r w:rsidRPr="006F5831">
        <w:t>其次，</w:t>
      </w:r>
      <w:r w:rsidRPr="006F5831">
        <w:t>Spark</w:t>
      </w:r>
      <w:r w:rsidRPr="006F5831">
        <w:t>容错性高。</w:t>
      </w:r>
      <w:r w:rsidRPr="006F5831">
        <w:t>Spark</w:t>
      </w:r>
      <w:r>
        <w:rPr>
          <w:rFonts w:hint="eastAsia"/>
        </w:rPr>
        <w:t>利用</w:t>
      </w:r>
      <w:r w:rsidRPr="006F5831">
        <w:rPr>
          <w:rFonts w:hint="eastAsia"/>
        </w:rPr>
        <w:t>弹</w:t>
      </w:r>
      <w:r w:rsidRPr="006F5831">
        <w:t>性分布式数据集</w:t>
      </w:r>
      <w:r w:rsidRPr="006F5831">
        <w:t>RDD (Resilient Distributed Dataset) </w:t>
      </w:r>
      <w:r>
        <w:rPr>
          <w:rFonts w:hint="eastAsia"/>
        </w:rPr>
        <w:t>。</w:t>
      </w:r>
      <w:r w:rsidRPr="006F5831">
        <w:t>它是分布在一组节点中的只读对象集合，</w:t>
      </w:r>
      <w:r>
        <w:rPr>
          <w:rFonts w:hint="eastAsia"/>
        </w:rPr>
        <w:t>对象集合是弹性的，一旦数据发生丢失情况，</w:t>
      </w:r>
      <w:r w:rsidRPr="006F5831">
        <w:t>可以根据</w:t>
      </w:r>
      <w:r w:rsidRPr="006F5831">
        <w:t>“</w:t>
      </w:r>
      <w:r w:rsidRPr="006F5831">
        <w:t>血统</w:t>
      </w:r>
      <w:r w:rsidRPr="006F5831">
        <w:t>”</w:t>
      </w:r>
      <w:r w:rsidRPr="006F5831">
        <w:t>对它们进行重建</w:t>
      </w:r>
      <w:r>
        <w:rPr>
          <w:rFonts w:hint="eastAsia"/>
        </w:rPr>
        <w:t>操作</w:t>
      </w:r>
      <w:r w:rsidRPr="006F5831">
        <w:t>。另外在</w:t>
      </w:r>
      <w:r w:rsidRPr="006F5831">
        <w:t>RDD</w:t>
      </w:r>
      <w:r w:rsidRPr="006F5831">
        <w:t>计算时可以通过</w:t>
      </w:r>
      <w:proofErr w:type="spellStart"/>
      <w:r w:rsidRPr="006F5831">
        <w:t>CheckPoint</w:t>
      </w:r>
      <w:proofErr w:type="spellEnd"/>
      <w:r w:rsidRPr="006F5831">
        <w:t>来实现容错，而</w:t>
      </w:r>
      <w:proofErr w:type="spellStart"/>
      <w:r w:rsidRPr="006F5831">
        <w:t>CheckPoint</w:t>
      </w:r>
      <w:proofErr w:type="spellEnd"/>
      <w:r w:rsidRPr="006F5831">
        <w:t>有两种方式：</w:t>
      </w:r>
      <w:proofErr w:type="spellStart"/>
      <w:r w:rsidRPr="006F5831">
        <w:t>CheckPoint</w:t>
      </w:r>
      <w:proofErr w:type="spellEnd"/>
      <w:r w:rsidRPr="006F5831">
        <w:t> Data</w:t>
      </w:r>
      <w:r w:rsidRPr="006F5831">
        <w:t>和</w:t>
      </w:r>
      <w:r w:rsidRPr="006F5831">
        <w:t>Logging The Updates</w:t>
      </w:r>
      <w:r w:rsidRPr="006F5831">
        <w:t>，</w:t>
      </w:r>
      <w:r>
        <w:rPr>
          <w:rFonts w:hint="eastAsia"/>
        </w:rPr>
        <w:t>用户决定容错方式的选择。</w:t>
      </w:r>
    </w:p>
    <w:p w14:paraId="6BBD0908" w14:textId="77777777" w:rsidR="00EC4E72" w:rsidRDefault="00EC4E72" w:rsidP="00EC4E72">
      <w:pPr>
        <w:pStyle w:val="af5"/>
      </w:pPr>
      <w:r w:rsidRPr="006F5831">
        <w:t>最后，</w:t>
      </w:r>
      <w:r w:rsidRPr="006F5831">
        <w:t>Spark</w:t>
      </w:r>
      <w:r>
        <w:rPr>
          <w:rFonts w:hint="eastAsia"/>
        </w:rPr>
        <w:t>相比于</w:t>
      </w:r>
      <w:proofErr w:type="spellStart"/>
      <w:r>
        <w:rPr>
          <w:rFonts w:hint="eastAsia"/>
        </w:rPr>
        <w:t>hadoop</w:t>
      </w:r>
      <w:proofErr w:type="spellEnd"/>
      <w:r w:rsidRPr="006F5831">
        <w:t>更加通用。</w:t>
      </w:r>
      <w:r>
        <w:rPr>
          <w:rFonts w:hint="eastAsia"/>
        </w:rPr>
        <w:t>熟悉</w:t>
      </w:r>
      <w:r>
        <w:rPr>
          <w:rFonts w:hint="eastAsia"/>
        </w:rPr>
        <w:t>Hadoop</w:t>
      </w:r>
      <w:r>
        <w:rPr>
          <w:rFonts w:hint="eastAsia"/>
        </w:rPr>
        <w:t>的人都知道</w:t>
      </w:r>
      <w:proofErr w:type="spellStart"/>
      <w:r>
        <w:rPr>
          <w:rFonts w:hint="eastAsia"/>
        </w:rPr>
        <w:t>hadoop</w:t>
      </w:r>
      <w:proofErr w:type="spellEnd"/>
      <w:r>
        <w:rPr>
          <w:rFonts w:hint="eastAsia"/>
        </w:rPr>
        <w:t>的运算操作只有两种操作，即</w:t>
      </w:r>
      <w:r>
        <w:rPr>
          <w:rFonts w:hint="eastAsia"/>
        </w:rPr>
        <w:t>map</w:t>
      </w:r>
      <w:r>
        <w:rPr>
          <w:rFonts w:hint="eastAsia"/>
        </w:rPr>
        <w:t>和</w:t>
      </w:r>
      <w:r>
        <w:rPr>
          <w:rFonts w:hint="eastAsia"/>
        </w:rPr>
        <w:t>reduce</w:t>
      </w:r>
      <w:r>
        <w:rPr>
          <w:rFonts w:hint="eastAsia"/>
        </w:rPr>
        <w:t>。</w:t>
      </w:r>
      <w:r w:rsidRPr="006F5831">
        <w:t>Spark</w:t>
      </w:r>
      <w:r w:rsidRPr="006F5831">
        <w:t>提供的数据集操作类型有很多种，大致分为：</w:t>
      </w:r>
      <w:r w:rsidRPr="006F5831">
        <w:t>Transformations</w:t>
      </w:r>
      <w:r w:rsidRPr="006F5831">
        <w:t>和</w:t>
      </w:r>
      <w:r w:rsidRPr="006F5831">
        <w:t>Actions</w:t>
      </w:r>
      <w:r w:rsidRPr="006F5831">
        <w:t>两大类。</w:t>
      </w:r>
      <w:r w:rsidRPr="006F5831">
        <w:t>Transformations</w:t>
      </w:r>
      <w:r w:rsidRPr="006F5831">
        <w:t>包括</w:t>
      </w:r>
      <w:r w:rsidRPr="006F5831">
        <w:t>Map</w:t>
      </w:r>
      <w:r w:rsidRPr="006F5831">
        <w:t>、</w:t>
      </w:r>
      <w:r w:rsidRPr="006F5831">
        <w:t>Filter</w:t>
      </w:r>
      <w:r w:rsidRPr="006F5831">
        <w:t>、</w:t>
      </w:r>
      <w:proofErr w:type="spellStart"/>
      <w:r w:rsidRPr="006F5831">
        <w:t>FlatMap</w:t>
      </w:r>
      <w:proofErr w:type="spellEnd"/>
      <w:r w:rsidRPr="006F5831">
        <w:t>、</w:t>
      </w:r>
      <w:r w:rsidRPr="006F5831">
        <w:t>Sample</w:t>
      </w:r>
      <w:r w:rsidRPr="006F5831">
        <w:t>、</w:t>
      </w:r>
      <w:proofErr w:type="spellStart"/>
      <w:r w:rsidRPr="006F5831">
        <w:t>GroupByKey</w:t>
      </w:r>
      <w:proofErr w:type="spellEnd"/>
      <w:r w:rsidRPr="006F5831">
        <w:t>、</w:t>
      </w:r>
      <w:proofErr w:type="spellStart"/>
      <w:r w:rsidRPr="006F5831">
        <w:t>ReduceByKey</w:t>
      </w:r>
      <w:proofErr w:type="spellEnd"/>
      <w:r w:rsidRPr="006F5831">
        <w:t>、</w:t>
      </w:r>
      <w:r w:rsidRPr="006F5831">
        <w:t>Union</w:t>
      </w:r>
      <w:r w:rsidRPr="006F5831">
        <w:t>、</w:t>
      </w:r>
      <w:r w:rsidRPr="006F5831">
        <w:t>Join</w:t>
      </w:r>
      <w:r w:rsidRPr="006F5831">
        <w:t>、</w:t>
      </w:r>
      <w:proofErr w:type="spellStart"/>
      <w:r w:rsidRPr="006F5831">
        <w:t>MapValues</w:t>
      </w:r>
      <w:proofErr w:type="spellEnd"/>
      <w:r w:rsidRPr="006F5831">
        <w:t>、</w:t>
      </w:r>
      <w:r w:rsidRPr="006F5831">
        <w:t>Sort</w:t>
      </w:r>
      <w:r w:rsidRPr="006F5831">
        <w:t>和</w:t>
      </w:r>
      <w:proofErr w:type="spellStart"/>
      <w:r w:rsidRPr="006F5831">
        <w:t>PartionBy</w:t>
      </w:r>
      <w:proofErr w:type="spellEnd"/>
      <w:r w:rsidRPr="006F5831">
        <w:t>等多种操作类型，同时还提供</w:t>
      </w:r>
      <w:r w:rsidRPr="006F5831">
        <w:t>Count, Actions</w:t>
      </w:r>
      <w:r w:rsidRPr="006F5831">
        <w:t>包括</w:t>
      </w:r>
      <w:r w:rsidRPr="006F5831">
        <w:t>Collect</w:t>
      </w:r>
      <w:r w:rsidRPr="006F5831">
        <w:t>、</w:t>
      </w:r>
      <w:r w:rsidRPr="006F5831">
        <w:t>Reduce</w:t>
      </w:r>
      <w:r w:rsidRPr="006F5831">
        <w:t>、</w:t>
      </w:r>
      <w:r w:rsidRPr="006F5831">
        <w:t>Lookup</w:t>
      </w:r>
      <w:r w:rsidRPr="006F5831">
        <w:t>和</w:t>
      </w:r>
      <w:r w:rsidRPr="006F5831">
        <w:t>Save</w:t>
      </w:r>
      <w:r w:rsidRPr="006F5831">
        <w:t>等操作。</w:t>
      </w:r>
    </w:p>
    <w:p w14:paraId="4E106633" w14:textId="77777777" w:rsidR="00EC4E72" w:rsidRDefault="00EC4E72" w:rsidP="00EC4E72">
      <w:pPr>
        <w:pStyle w:val="af5"/>
        <w:spacing w:line="240" w:lineRule="auto"/>
      </w:pPr>
      <w:r w:rsidRPr="00AC52B3">
        <w:rPr>
          <w:noProof/>
        </w:rPr>
        <w:lastRenderedPageBreak/>
        <w:drawing>
          <wp:inline distT="0" distB="0" distL="0" distR="0" wp14:anchorId="42F3BF82" wp14:editId="1C06A423">
            <wp:extent cx="4843305" cy="216100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54781" cy="2166123"/>
                    </a:xfrm>
                    <a:prstGeom prst="rect">
                      <a:avLst/>
                    </a:prstGeom>
                  </pic:spPr>
                </pic:pic>
              </a:graphicData>
            </a:graphic>
          </wp:inline>
        </w:drawing>
      </w:r>
    </w:p>
    <w:p w14:paraId="662D9AC0" w14:textId="7E19C45F" w:rsidR="00EC4E72" w:rsidRDefault="00EC4E72" w:rsidP="00EC4E72">
      <w:pPr>
        <w:pStyle w:val="a7"/>
        <w:jc w:val="center"/>
      </w:pPr>
      <w:r>
        <w:rPr>
          <w:rFonts w:hint="eastAsia"/>
        </w:rPr>
        <w:t>图</w:t>
      </w:r>
      <w:r>
        <w:t>2-</w:t>
      </w:r>
      <w:r w:rsidR="00903A3B">
        <w:t xml:space="preserve">6 </w:t>
      </w:r>
      <w:r>
        <w:rPr>
          <w:rFonts w:hint="eastAsia"/>
        </w:rPr>
        <w:t>spark</w:t>
      </w:r>
      <w:r>
        <w:rPr>
          <w:rFonts w:hint="eastAsia"/>
        </w:rPr>
        <w:t>运算流程</w:t>
      </w:r>
    </w:p>
    <w:p w14:paraId="7E96AAFC" w14:textId="77777777" w:rsidR="00EC4E72" w:rsidRPr="006F5831" w:rsidRDefault="00EC4E72" w:rsidP="00EC4E72">
      <w:pPr>
        <w:pStyle w:val="af5"/>
        <w:spacing w:line="240" w:lineRule="auto"/>
      </w:pPr>
    </w:p>
    <w:p w14:paraId="7ECAD837" w14:textId="11BC03AB" w:rsidR="00EC4E72" w:rsidRDefault="00EC4E72" w:rsidP="00EC4E72">
      <w:pPr>
        <w:pStyle w:val="af5"/>
      </w:pPr>
      <w:r>
        <w:t>S</w:t>
      </w:r>
      <w:r>
        <w:rPr>
          <w:rFonts w:hint="eastAsia"/>
        </w:rPr>
        <w:t>park</w:t>
      </w:r>
      <w:r>
        <w:t xml:space="preserve"> </w:t>
      </w:r>
      <w:r>
        <w:rPr>
          <w:rFonts w:hint="eastAsia"/>
        </w:rPr>
        <w:t>streaming</w:t>
      </w:r>
      <w:r>
        <w:rPr>
          <w:rFonts w:hint="eastAsia"/>
        </w:rPr>
        <w:t>和</w:t>
      </w:r>
      <w:proofErr w:type="spellStart"/>
      <w:r>
        <w:rPr>
          <w:rFonts w:hint="eastAsia"/>
        </w:rPr>
        <w:t>kafka</w:t>
      </w:r>
      <w:proofErr w:type="spellEnd"/>
      <w:r>
        <w:rPr>
          <w:rFonts w:hint="eastAsia"/>
        </w:rPr>
        <w:t>在数据量小一点的情况下，默认配置就可以满足所有需求。但是一旦出现数据量大的情况，</w:t>
      </w:r>
      <w:r w:rsidR="00C47528">
        <w:rPr>
          <w:rFonts w:hint="eastAsia"/>
        </w:rPr>
        <w:t>如果不做特殊配制，则会导致系统运行效率低下等问题，所以</w:t>
      </w:r>
      <w:r>
        <w:rPr>
          <w:rFonts w:hint="eastAsia"/>
        </w:rPr>
        <w:t>就需要对系统做些参数上的配置进行优化。具体优化策略有如下几种：</w:t>
      </w:r>
    </w:p>
    <w:p w14:paraId="46D5BA14" w14:textId="77777777" w:rsidR="00EC4E72" w:rsidRDefault="00EC4E72" w:rsidP="00EC4E72">
      <w:pPr>
        <w:pStyle w:val="af5"/>
      </w:pPr>
      <w:bookmarkStart w:id="90" w:name="OLE_LINK3"/>
      <w:bookmarkStart w:id="91" w:name="OLE_LINK4"/>
      <w:r>
        <w:rPr>
          <w:rFonts w:hint="eastAsia"/>
        </w:rPr>
        <w:t>1</w:t>
      </w:r>
      <w:r>
        <w:t>.</w:t>
      </w:r>
      <w:r>
        <w:rPr>
          <w:rFonts w:hint="eastAsia"/>
        </w:rPr>
        <w:t>设置合理的批处理时间</w:t>
      </w:r>
    </w:p>
    <w:p w14:paraId="10507419" w14:textId="77777777" w:rsidR="00EC4E72" w:rsidRDefault="00EC4E72" w:rsidP="00EC4E72">
      <w:pPr>
        <w:pStyle w:val="af5"/>
      </w:pPr>
      <w:r>
        <w:rPr>
          <w:rFonts w:hint="eastAsia"/>
        </w:rPr>
        <w:t>在</w:t>
      </w:r>
      <w:proofErr w:type="spellStart"/>
      <w:r>
        <w:rPr>
          <w:rFonts w:hint="eastAsia"/>
        </w:rPr>
        <w:t>StreamingContext</w:t>
      </w:r>
      <w:proofErr w:type="spellEnd"/>
      <w:r>
        <w:rPr>
          <w:rFonts w:hint="eastAsia"/>
        </w:rPr>
        <w:t>初始化的时候，有一个参数便是批处理时间的设定。如果这个值设置的过短，即单个批处理所产生的任务并不能在这期间完成处理，则数据就会在短期迅速堆积，导致</w:t>
      </w:r>
      <w:r>
        <w:rPr>
          <w:rFonts w:hint="eastAsia"/>
        </w:rPr>
        <w:t>spark</w:t>
      </w:r>
      <w:r>
        <w:t xml:space="preserve"> </w:t>
      </w:r>
      <w:r>
        <w:rPr>
          <w:rFonts w:hint="eastAsia"/>
        </w:rPr>
        <w:t>streaming</w:t>
      </w:r>
      <w:r>
        <w:rPr>
          <w:rFonts w:hint="eastAsia"/>
        </w:rPr>
        <w:t>发生阻塞。对于批处理时间的设置不会小于</w:t>
      </w:r>
      <w:r>
        <w:rPr>
          <w:rFonts w:hint="eastAsia"/>
        </w:rPr>
        <w:t>500ms</w:t>
      </w:r>
      <w:r>
        <w:rPr>
          <w:rFonts w:hint="eastAsia"/>
        </w:rPr>
        <w:t>，因为批处理时间过小就会造成</w:t>
      </w:r>
      <w:proofErr w:type="spellStart"/>
      <w:r>
        <w:rPr>
          <w:rFonts w:hint="eastAsia"/>
        </w:rPr>
        <w:t>cpu</w:t>
      </w:r>
      <w:proofErr w:type="spellEnd"/>
      <w:r>
        <w:rPr>
          <w:rFonts w:hint="eastAsia"/>
        </w:rPr>
        <w:t>来回的上下文切换，导致整个系统</w:t>
      </w:r>
      <w:proofErr w:type="spellStart"/>
      <w:r>
        <w:rPr>
          <w:rFonts w:hint="eastAsia"/>
        </w:rPr>
        <w:t>cpu</w:t>
      </w:r>
      <w:proofErr w:type="spellEnd"/>
      <w:r>
        <w:rPr>
          <w:rFonts w:hint="eastAsia"/>
        </w:rPr>
        <w:t>利用率下降，对整个</w:t>
      </w:r>
      <w:r>
        <w:rPr>
          <w:rFonts w:hint="eastAsia"/>
        </w:rPr>
        <w:t>streaming</w:t>
      </w:r>
      <w:r>
        <w:rPr>
          <w:rFonts w:hint="eastAsia"/>
        </w:rPr>
        <w:t>造成额外的负担。结合系统的环境软硬件的配置信息，本文系统中设置在</w:t>
      </w:r>
      <w:r>
        <w:rPr>
          <w:rFonts w:hint="eastAsia"/>
        </w:rPr>
        <w:t>1~</w:t>
      </w:r>
      <w:r>
        <w:t>5</w:t>
      </w:r>
      <w:r>
        <w:rPr>
          <w:rFonts w:hint="eastAsia"/>
        </w:rPr>
        <w:t>s</w:t>
      </w:r>
      <w:r>
        <w:rPr>
          <w:rFonts w:hint="eastAsia"/>
        </w:rPr>
        <w:t>之间。</w:t>
      </w:r>
    </w:p>
    <w:p w14:paraId="7982ACF5" w14:textId="77777777" w:rsidR="00EC4E72" w:rsidRDefault="00EC4E72" w:rsidP="00EC4E72">
      <w:pPr>
        <w:pStyle w:val="af5"/>
      </w:pPr>
      <w:r>
        <w:rPr>
          <w:rFonts w:hint="eastAsia"/>
        </w:rPr>
        <w:t>2</w:t>
      </w:r>
      <w:r>
        <w:t>.</w:t>
      </w:r>
      <w:r>
        <w:rPr>
          <w:rFonts w:hint="eastAsia"/>
        </w:rPr>
        <w:t>配置合理的</w:t>
      </w:r>
      <w:r>
        <w:rPr>
          <w:rFonts w:hint="eastAsia"/>
        </w:rPr>
        <w:t>Kafka</w:t>
      </w:r>
      <w:r>
        <w:rPr>
          <w:rFonts w:hint="eastAsia"/>
        </w:rPr>
        <w:t>拉取量</w:t>
      </w:r>
    </w:p>
    <w:p w14:paraId="253236F4" w14:textId="77777777" w:rsidR="00EC4E72" w:rsidRDefault="00EC4E72" w:rsidP="00EC4E72">
      <w:pPr>
        <w:pStyle w:val="af5"/>
      </w:pPr>
      <w:r>
        <w:rPr>
          <w:rFonts w:hint="eastAsia"/>
        </w:rPr>
        <w:t>本文系统中</w:t>
      </w:r>
      <w:r>
        <w:rPr>
          <w:rFonts w:hint="eastAsia"/>
        </w:rPr>
        <w:t>spark</w:t>
      </w:r>
      <w:r>
        <w:rPr>
          <w:rFonts w:hint="eastAsia"/>
        </w:rPr>
        <w:t>需要对接</w:t>
      </w:r>
      <w:proofErr w:type="spellStart"/>
      <w:r>
        <w:rPr>
          <w:rFonts w:hint="eastAsia"/>
        </w:rPr>
        <w:t>kafka</w:t>
      </w:r>
      <w:proofErr w:type="spellEnd"/>
      <w:r>
        <w:rPr>
          <w:rFonts w:hint="eastAsia"/>
        </w:rPr>
        <w:t>生产出的数据去消费。那么配置</w:t>
      </w:r>
      <w:proofErr w:type="spellStart"/>
      <w:r>
        <w:rPr>
          <w:rFonts w:hint="eastAsia"/>
        </w:rPr>
        <w:t>kafka</w:t>
      </w:r>
      <w:proofErr w:type="spellEnd"/>
      <w:r>
        <w:rPr>
          <w:rFonts w:hint="eastAsia"/>
        </w:rPr>
        <w:t>的拉取量的大小就显得很重要了。</w:t>
      </w:r>
    </w:p>
    <w:p w14:paraId="1273038A" w14:textId="77777777" w:rsidR="00EC4E72" w:rsidRDefault="00EC4E72" w:rsidP="00EC4E72">
      <w:pPr>
        <w:pStyle w:val="af5"/>
      </w:pPr>
      <w:r>
        <w:rPr>
          <w:rFonts w:hint="eastAsia"/>
        </w:rPr>
        <w:t>主要需要配置参数为：</w:t>
      </w:r>
      <w:proofErr w:type="spellStart"/>
      <w:r>
        <w:rPr>
          <w:rFonts w:hint="eastAsia"/>
        </w:rPr>
        <w:t>spark.streaming.kafka.maxRatePerPartition</w:t>
      </w:r>
      <w:proofErr w:type="spellEnd"/>
      <w:r>
        <w:rPr>
          <w:rFonts w:hint="eastAsia"/>
        </w:rPr>
        <w:t>。这个参数默认是没有上限的，如果不经过设置的话，则</w:t>
      </w:r>
      <w:r>
        <w:rPr>
          <w:rFonts w:hint="eastAsia"/>
        </w:rPr>
        <w:t>spark</w:t>
      </w:r>
      <w:r>
        <w:rPr>
          <w:rFonts w:hint="eastAsia"/>
        </w:rPr>
        <w:t>会一次取出所有生产完成的消息。但是系统生产数据的速度和</w:t>
      </w:r>
      <w:r>
        <w:rPr>
          <w:rFonts w:hint="eastAsia"/>
        </w:rPr>
        <w:t>spark</w:t>
      </w:r>
      <w:r>
        <w:rPr>
          <w:rFonts w:hint="eastAsia"/>
        </w:rPr>
        <w:t>消费数据速度并不能持平，所以会出现赤字现象。系统需要结合生产者写入</w:t>
      </w:r>
      <w:proofErr w:type="spellStart"/>
      <w:r>
        <w:rPr>
          <w:rFonts w:hint="eastAsia"/>
        </w:rPr>
        <w:t>kafka</w:t>
      </w:r>
      <w:proofErr w:type="spellEnd"/>
      <w:r>
        <w:t xml:space="preserve"> </w:t>
      </w:r>
      <w:r>
        <w:rPr>
          <w:rFonts w:hint="eastAsia"/>
        </w:rPr>
        <w:t>broker</w:t>
      </w:r>
      <w:r>
        <w:rPr>
          <w:rFonts w:hint="eastAsia"/>
        </w:rPr>
        <w:t>的速率和消费者自身的处理速度还有上文提到的批处理时间来决定</w:t>
      </w:r>
      <w:proofErr w:type="spellStart"/>
      <w:r>
        <w:rPr>
          <w:rFonts w:hint="eastAsia"/>
        </w:rPr>
        <w:t>kafka</w:t>
      </w:r>
      <w:proofErr w:type="spellEnd"/>
      <w:r>
        <w:rPr>
          <w:rFonts w:hint="eastAsia"/>
        </w:rPr>
        <w:t>消息拉取量，使得每个</w:t>
      </w:r>
      <w:r>
        <w:rPr>
          <w:rFonts w:hint="eastAsia"/>
        </w:rPr>
        <w:t>partition</w:t>
      </w:r>
      <w:r>
        <w:rPr>
          <w:rFonts w:hint="eastAsia"/>
        </w:rPr>
        <w:t>拉取在每个批处理期间拉取的数据能够处理完毕，保证系统的高吞吐。</w:t>
      </w:r>
    </w:p>
    <w:p w14:paraId="615B70E4" w14:textId="77777777" w:rsidR="00EC4E72" w:rsidRDefault="00EC4E72" w:rsidP="00EC4E72">
      <w:pPr>
        <w:pStyle w:val="af5"/>
      </w:pPr>
      <w:r>
        <w:t>3.</w:t>
      </w:r>
      <w:r>
        <w:rPr>
          <w:rFonts w:hint="eastAsia"/>
        </w:rPr>
        <w:t>设置合理的垃圾回收</w:t>
      </w:r>
      <w:r>
        <w:rPr>
          <w:rFonts w:hint="eastAsia"/>
        </w:rPr>
        <w:t>GC</w:t>
      </w:r>
    </w:p>
    <w:p w14:paraId="0C06B7AB" w14:textId="77777777" w:rsidR="00EC4E72" w:rsidRDefault="00EC4E72" w:rsidP="00EC4E72">
      <w:pPr>
        <w:pStyle w:val="af5"/>
      </w:pPr>
      <w:r>
        <w:rPr>
          <w:rFonts w:hint="eastAsia"/>
        </w:rPr>
        <w:t>编写</w:t>
      </w:r>
      <w:r>
        <w:rPr>
          <w:rFonts w:hint="eastAsia"/>
        </w:rPr>
        <w:t>C</w:t>
      </w:r>
      <w:r>
        <w:t>++</w:t>
      </w:r>
      <w:r>
        <w:rPr>
          <w:rFonts w:hint="eastAsia"/>
        </w:rPr>
        <w:t>语言的程序员可能知道，程序动态分配了内存之后需要手动释放回收，于是给程序编写带来了一定的复杂性。但是</w:t>
      </w:r>
      <w:r>
        <w:rPr>
          <w:rFonts w:hint="eastAsia"/>
        </w:rPr>
        <w:t>spark</w:t>
      </w:r>
      <w:r>
        <w:rPr>
          <w:rFonts w:hint="eastAsia"/>
        </w:rPr>
        <w:t>底层实现了自动垃圾回收机制，类似与</w:t>
      </w:r>
      <w:r>
        <w:rPr>
          <w:rFonts w:hint="eastAsia"/>
        </w:rPr>
        <w:t>JVM</w:t>
      </w:r>
      <w:r>
        <w:rPr>
          <w:rFonts w:hint="eastAsia"/>
        </w:rPr>
        <w:t>中的</w:t>
      </w:r>
      <w:r>
        <w:rPr>
          <w:rFonts w:hint="eastAsia"/>
        </w:rPr>
        <w:t>GC</w:t>
      </w:r>
      <w:r>
        <w:rPr>
          <w:rFonts w:hint="eastAsia"/>
        </w:rPr>
        <w:t>器一样。这样可以让使用者更加的关注业务逻辑。</w:t>
      </w:r>
      <w:r>
        <w:rPr>
          <w:rFonts w:hint="eastAsia"/>
        </w:rPr>
        <w:lastRenderedPageBreak/>
        <w:t>熟知</w:t>
      </w:r>
      <w:r>
        <w:rPr>
          <w:rFonts w:hint="eastAsia"/>
        </w:rPr>
        <w:t>JVM</w:t>
      </w:r>
      <w:r>
        <w:rPr>
          <w:rFonts w:hint="eastAsia"/>
        </w:rPr>
        <w:t>虚拟机的都知道在</w:t>
      </w:r>
      <w:r>
        <w:rPr>
          <w:rFonts w:hint="eastAsia"/>
        </w:rPr>
        <w:t>Java</w:t>
      </w:r>
      <w:r>
        <w:rPr>
          <w:rFonts w:hint="eastAsia"/>
        </w:rPr>
        <w:t>虚拟机中，将内存分为了初生代（</w:t>
      </w:r>
      <w:proofErr w:type="spellStart"/>
      <w:r>
        <w:rPr>
          <w:rFonts w:hint="eastAsia"/>
        </w:rPr>
        <w:t>eden</w:t>
      </w:r>
      <w:proofErr w:type="spellEnd"/>
      <w:r>
        <w:rPr>
          <w:rFonts w:hint="eastAsia"/>
        </w:rPr>
        <w:t xml:space="preserve"> generation</w:t>
      </w:r>
      <w:r>
        <w:rPr>
          <w:rFonts w:hint="eastAsia"/>
        </w:rPr>
        <w:t>）、年轻代（</w:t>
      </w:r>
      <w:r>
        <w:rPr>
          <w:rFonts w:hint="eastAsia"/>
        </w:rPr>
        <w:t>young generation</w:t>
      </w:r>
      <w:r>
        <w:rPr>
          <w:rFonts w:hint="eastAsia"/>
        </w:rPr>
        <w:t>）、老年代（</w:t>
      </w:r>
      <w:r>
        <w:rPr>
          <w:rFonts w:hint="eastAsia"/>
        </w:rPr>
        <w:t>old generation</w:t>
      </w:r>
      <w:r>
        <w:rPr>
          <w:rFonts w:hint="eastAsia"/>
        </w:rPr>
        <w:t>）以及永久代（</w:t>
      </w:r>
      <w:r>
        <w:rPr>
          <w:rFonts w:hint="eastAsia"/>
        </w:rPr>
        <w:t>permanent generation</w:t>
      </w:r>
      <w:r>
        <w:rPr>
          <w:rFonts w:hint="eastAsia"/>
        </w:rPr>
        <w:t>），其中每次</w:t>
      </w:r>
      <w:r>
        <w:rPr>
          <w:rFonts w:hint="eastAsia"/>
        </w:rPr>
        <w:t>GC</w:t>
      </w:r>
      <w:r>
        <w:rPr>
          <w:rFonts w:hint="eastAsia"/>
        </w:rPr>
        <w:t>都是需要耗费一定时间的。同样的在</w:t>
      </w:r>
      <w:r>
        <w:rPr>
          <w:rFonts w:hint="eastAsia"/>
        </w:rPr>
        <w:t>Spark</w:t>
      </w:r>
      <w:r>
        <w:rPr>
          <w:rFonts w:hint="eastAsia"/>
        </w:rPr>
        <w:t>程序中，</w:t>
      </w:r>
      <w:r>
        <w:rPr>
          <w:rFonts w:hint="eastAsia"/>
        </w:rPr>
        <w:t>GC</w:t>
      </w:r>
      <w:r>
        <w:rPr>
          <w:rFonts w:hint="eastAsia"/>
        </w:rPr>
        <w:t>的频率和时间也是影响整个</w:t>
      </w:r>
      <w:r>
        <w:rPr>
          <w:rFonts w:hint="eastAsia"/>
        </w:rPr>
        <w:t>Spark</w:t>
      </w:r>
      <w:r>
        <w:rPr>
          <w:rFonts w:hint="eastAsia"/>
        </w:rPr>
        <w:t>效率的关键因素。在通常的使用中建议：</w:t>
      </w:r>
    </w:p>
    <w:p w14:paraId="78C0D09E" w14:textId="77777777" w:rsidR="00EC4E72" w:rsidRDefault="00EC4E72" w:rsidP="00EC4E72">
      <w:pPr>
        <w:pStyle w:val="af5"/>
      </w:pPr>
      <w:r w:rsidRPr="00307AEE">
        <w:rPr>
          <w:rFonts w:hint="eastAsia"/>
        </w:rPr>
        <w:t>--conf "</w:t>
      </w:r>
      <w:proofErr w:type="spellStart"/>
      <w:proofErr w:type="gramStart"/>
      <w:r w:rsidRPr="00307AEE">
        <w:rPr>
          <w:rFonts w:hint="eastAsia"/>
        </w:rPr>
        <w:t>spark.executor</w:t>
      </w:r>
      <w:proofErr w:type="gramEnd"/>
      <w:r w:rsidRPr="00307AEE">
        <w:rPr>
          <w:rFonts w:hint="eastAsia"/>
        </w:rPr>
        <w:t>.extraJavaOptions</w:t>
      </w:r>
      <w:proofErr w:type="spellEnd"/>
      <w:r w:rsidRPr="00307AEE">
        <w:rPr>
          <w:rFonts w:hint="eastAsia"/>
        </w:rPr>
        <w:t>=-XX:+</w:t>
      </w:r>
      <w:proofErr w:type="spellStart"/>
      <w:r w:rsidRPr="00307AEE">
        <w:rPr>
          <w:rFonts w:hint="eastAsia"/>
        </w:rPr>
        <w:t>UseConcMarkSweepGC</w:t>
      </w:r>
      <w:proofErr w:type="spellEnd"/>
      <w:r w:rsidRPr="00307AEE">
        <w:rPr>
          <w:rFonts w:hint="eastAsia"/>
        </w:rPr>
        <w:t>"</w:t>
      </w:r>
    </w:p>
    <w:p w14:paraId="181031C4" w14:textId="77777777" w:rsidR="00EC4E72" w:rsidRDefault="00EC4E72" w:rsidP="00EC4E72">
      <w:pPr>
        <w:pStyle w:val="af5"/>
      </w:pPr>
      <w:r>
        <w:rPr>
          <w:rFonts w:hint="eastAsia"/>
        </w:rPr>
        <w:t>5</w:t>
      </w:r>
      <w:r>
        <w:t>.</w:t>
      </w:r>
      <w:r>
        <w:rPr>
          <w:rFonts w:hint="eastAsia"/>
        </w:rPr>
        <w:t>设置合理的</w:t>
      </w:r>
      <w:r>
        <w:rPr>
          <w:rFonts w:hint="eastAsia"/>
        </w:rPr>
        <w:t>CPU</w:t>
      </w:r>
      <w:r>
        <w:rPr>
          <w:rFonts w:hint="eastAsia"/>
        </w:rPr>
        <w:t>资源数</w:t>
      </w:r>
    </w:p>
    <w:p w14:paraId="4051E320" w14:textId="77777777" w:rsidR="00EC4E72" w:rsidRDefault="00EC4E72" w:rsidP="00EC4E72">
      <w:pPr>
        <w:pStyle w:val="af5"/>
      </w:pPr>
      <w:r>
        <w:rPr>
          <w:rFonts w:hint="eastAsia"/>
        </w:rPr>
        <w:t>CPU</w:t>
      </w:r>
      <w:r>
        <w:rPr>
          <w:rFonts w:hint="eastAsia"/>
        </w:rPr>
        <w:t>的资源数和线程的个数相关，决定了系统的并发程度。要分清任务属于哪种类型，是属于</w:t>
      </w:r>
      <w:r>
        <w:rPr>
          <w:rFonts w:hint="eastAsia"/>
        </w:rPr>
        <w:t>CPU</w:t>
      </w:r>
      <w:r>
        <w:rPr>
          <w:rFonts w:hint="eastAsia"/>
        </w:rPr>
        <w:t>密集型的还是</w:t>
      </w:r>
      <w:r>
        <w:rPr>
          <w:rFonts w:hint="eastAsia"/>
        </w:rPr>
        <w:t>IO</w:t>
      </w:r>
      <w:r>
        <w:rPr>
          <w:rFonts w:hint="eastAsia"/>
        </w:rPr>
        <w:t>密集型的。在此基础上提高</w:t>
      </w:r>
      <w:r>
        <w:rPr>
          <w:rFonts w:hint="eastAsia"/>
        </w:rPr>
        <w:t>CPU</w:t>
      </w:r>
      <w:r>
        <w:rPr>
          <w:rFonts w:hint="eastAsia"/>
        </w:rPr>
        <w:t>的利用率，</w:t>
      </w:r>
      <w:r>
        <w:rPr>
          <w:rFonts w:hint="eastAsia"/>
        </w:rPr>
        <w:t>spark</w:t>
      </w:r>
      <w:r>
        <w:rPr>
          <w:rFonts w:hint="eastAsia"/>
        </w:rPr>
        <w:t>会把大量的任务划分成小任务交给</w:t>
      </w:r>
      <w:r>
        <w:rPr>
          <w:rFonts w:hint="eastAsia"/>
        </w:rPr>
        <w:t>worker</w:t>
      </w:r>
      <w:r>
        <w:rPr>
          <w:rFonts w:hint="eastAsia"/>
        </w:rPr>
        <w:t>去完成。每个</w:t>
      </w:r>
      <w:r>
        <w:rPr>
          <w:rFonts w:hint="eastAsia"/>
        </w:rPr>
        <w:t>worker</w:t>
      </w:r>
      <w:r>
        <w:rPr>
          <w:rFonts w:hint="eastAsia"/>
        </w:rPr>
        <w:t>完成任务之后就会将结果做一次</w:t>
      </w:r>
      <w:r>
        <w:rPr>
          <w:rFonts w:hint="eastAsia"/>
        </w:rPr>
        <w:t>Reduce</w:t>
      </w:r>
      <w:r>
        <w:rPr>
          <w:rFonts w:hint="eastAsia"/>
        </w:rPr>
        <w:t>操作合并结果。设置合理的</w:t>
      </w:r>
      <w:r>
        <w:rPr>
          <w:rFonts w:hint="eastAsia"/>
        </w:rPr>
        <w:t>CPU</w:t>
      </w:r>
      <w:r>
        <w:rPr>
          <w:rFonts w:hint="eastAsia"/>
        </w:rPr>
        <w:t>资源数能够避免程序出现</w:t>
      </w:r>
      <w:r>
        <w:rPr>
          <w:rFonts w:hint="eastAsia"/>
        </w:rPr>
        <w:t>OOM</w:t>
      </w:r>
      <w:r>
        <w:rPr>
          <w:rFonts w:hint="eastAsia"/>
        </w:rPr>
        <w:t>错误</w:t>
      </w:r>
      <w:r>
        <w:t>(Out of Memory)</w:t>
      </w:r>
      <w:r>
        <w:rPr>
          <w:rFonts w:hint="eastAsia"/>
        </w:rPr>
        <w:t>。</w:t>
      </w:r>
    </w:p>
    <w:bookmarkEnd w:id="90"/>
    <w:bookmarkEnd w:id="91"/>
    <w:p w14:paraId="61B9A976" w14:textId="42F6CB1E" w:rsidR="00EC4E72" w:rsidRDefault="00245BF5" w:rsidP="00EC4E72">
      <w:pPr>
        <w:pStyle w:val="af5"/>
      </w:pPr>
      <w:r>
        <w:t>6</w:t>
      </w:r>
      <w:r w:rsidR="00EC4E72">
        <w:t>.</w:t>
      </w:r>
      <w:r w:rsidR="00EC4E72">
        <w:rPr>
          <w:rFonts w:hint="eastAsia"/>
        </w:rPr>
        <w:t>使用高性能的算子</w:t>
      </w:r>
    </w:p>
    <w:p w14:paraId="2AA6F354" w14:textId="77777777" w:rsidR="00EC4E72" w:rsidRDefault="00EC4E72" w:rsidP="00EC4E72">
      <w:pPr>
        <w:pStyle w:val="af5"/>
      </w:pPr>
      <w:r>
        <w:rPr>
          <w:rFonts w:hint="eastAsia"/>
        </w:rPr>
        <w:t>使用</w:t>
      </w:r>
      <w:proofErr w:type="spellStart"/>
      <w:r>
        <w:rPr>
          <w:rFonts w:hint="eastAsia"/>
        </w:rPr>
        <w:t>reduceByKey</w:t>
      </w:r>
      <w:proofErr w:type="spellEnd"/>
      <w:r>
        <w:rPr>
          <w:rFonts w:hint="eastAsia"/>
        </w:rPr>
        <w:t>/</w:t>
      </w:r>
      <w:proofErr w:type="spellStart"/>
      <w:r>
        <w:rPr>
          <w:rFonts w:hint="eastAsia"/>
        </w:rPr>
        <w:t>aggregateByKey</w:t>
      </w:r>
      <w:proofErr w:type="spellEnd"/>
      <w:r>
        <w:rPr>
          <w:rFonts w:hint="eastAsia"/>
        </w:rPr>
        <w:t>替代</w:t>
      </w:r>
      <w:proofErr w:type="spellStart"/>
      <w:r>
        <w:rPr>
          <w:rFonts w:hint="eastAsia"/>
        </w:rPr>
        <w:t>groupByKey</w:t>
      </w:r>
      <w:proofErr w:type="spellEnd"/>
      <w:r>
        <w:rPr>
          <w:rFonts w:hint="eastAsia"/>
        </w:rPr>
        <w:t>；使用</w:t>
      </w:r>
      <w:proofErr w:type="spellStart"/>
      <w:r>
        <w:rPr>
          <w:rFonts w:hint="eastAsia"/>
        </w:rPr>
        <w:t>mapPartitions</w:t>
      </w:r>
      <w:proofErr w:type="spellEnd"/>
      <w:r>
        <w:rPr>
          <w:rFonts w:hint="eastAsia"/>
        </w:rPr>
        <w:t>替代普通</w:t>
      </w:r>
      <w:r>
        <w:rPr>
          <w:rFonts w:hint="eastAsia"/>
        </w:rPr>
        <w:t>map</w:t>
      </w:r>
      <w:r>
        <w:rPr>
          <w:rFonts w:hint="eastAsia"/>
        </w:rPr>
        <w:t>；使用</w:t>
      </w:r>
      <w:proofErr w:type="spellStart"/>
      <w:r>
        <w:rPr>
          <w:rFonts w:hint="eastAsia"/>
        </w:rPr>
        <w:t>foreachPartitions</w:t>
      </w:r>
      <w:proofErr w:type="spellEnd"/>
      <w:r>
        <w:rPr>
          <w:rFonts w:hint="eastAsia"/>
        </w:rPr>
        <w:t>替代</w:t>
      </w:r>
      <w:r>
        <w:rPr>
          <w:rFonts w:hint="eastAsia"/>
        </w:rPr>
        <w:t>foreach</w:t>
      </w:r>
      <w:r>
        <w:rPr>
          <w:rFonts w:hint="eastAsia"/>
        </w:rPr>
        <w:t>；使用</w:t>
      </w:r>
      <w:r>
        <w:rPr>
          <w:rFonts w:hint="eastAsia"/>
        </w:rPr>
        <w:t>filter</w:t>
      </w:r>
      <w:r>
        <w:rPr>
          <w:rFonts w:hint="eastAsia"/>
        </w:rPr>
        <w:t>之后进行</w:t>
      </w:r>
      <w:r>
        <w:rPr>
          <w:rFonts w:hint="eastAsia"/>
        </w:rPr>
        <w:t>coalesce</w:t>
      </w:r>
      <w:r>
        <w:rPr>
          <w:rFonts w:hint="eastAsia"/>
        </w:rPr>
        <w:t>操作；使用</w:t>
      </w:r>
      <w:proofErr w:type="spellStart"/>
      <w:r>
        <w:rPr>
          <w:rFonts w:hint="eastAsia"/>
        </w:rPr>
        <w:t>repartitionAndSortWithinPartitions</w:t>
      </w:r>
      <w:proofErr w:type="spellEnd"/>
      <w:r>
        <w:rPr>
          <w:rFonts w:hint="eastAsia"/>
        </w:rPr>
        <w:t>替代</w:t>
      </w:r>
      <w:r>
        <w:rPr>
          <w:rFonts w:hint="eastAsia"/>
        </w:rPr>
        <w:t>repartition</w:t>
      </w:r>
      <w:r>
        <w:rPr>
          <w:rFonts w:hint="eastAsia"/>
        </w:rPr>
        <w:t>与</w:t>
      </w:r>
      <w:r>
        <w:rPr>
          <w:rFonts w:hint="eastAsia"/>
        </w:rPr>
        <w:t>sort</w:t>
      </w:r>
      <w:r>
        <w:rPr>
          <w:rFonts w:hint="eastAsia"/>
        </w:rPr>
        <w:t>类操作；使用</w:t>
      </w:r>
      <w:proofErr w:type="spellStart"/>
      <w:r>
        <w:rPr>
          <w:rFonts w:hint="eastAsia"/>
        </w:rPr>
        <w:t>Kryo</w:t>
      </w:r>
      <w:proofErr w:type="spellEnd"/>
      <w:r>
        <w:rPr>
          <w:rFonts w:hint="eastAsia"/>
        </w:rPr>
        <w:t>优化序列化性能。</w:t>
      </w:r>
    </w:p>
    <w:p w14:paraId="61D1A0B9" w14:textId="77777777" w:rsidR="00EC4E72" w:rsidRDefault="00EC4E72" w:rsidP="00EC4E72">
      <w:pPr>
        <w:pStyle w:val="af5"/>
      </w:pPr>
      <w:r>
        <w:rPr>
          <w:rFonts w:hint="eastAsia"/>
        </w:rPr>
        <w:t>在</w:t>
      </w:r>
      <w:r>
        <w:rPr>
          <w:rFonts w:hint="eastAsia"/>
        </w:rPr>
        <w:t>Spark</w:t>
      </w:r>
      <w:r>
        <w:rPr>
          <w:rFonts w:hint="eastAsia"/>
        </w:rPr>
        <w:t>中有三处涉及到序列化操作。对象想要实现序列化那么就必须实现</w:t>
      </w:r>
      <w:r>
        <w:rPr>
          <w:rFonts w:hint="eastAsia"/>
        </w:rPr>
        <w:t>Serializable</w:t>
      </w:r>
      <w:r>
        <w:rPr>
          <w:rFonts w:hint="eastAsia"/>
        </w:rPr>
        <w:t>接口。使用可序列化的持久化策略时，</w:t>
      </w:r>
      <w:r>
        <w:rPr>
          <w:rFonts w:hint="eastAsia"/>
        </w:rPr>
        <w:t>Spark</w:t>
      </w:r>
      <w:r>
        <w:rPr>
          <w:rFonts w:hint="eastAsia"/>
        </w:rPr>
        <w:t>会将</w:t>
      </w:r>
      <w:r>
        <w:rPr>
          <w:rFonts w:hint="eastAsia"/>
        </w:rPr>
        <w:t>RDD</w:t>
      </w:r>
      <w:r>
        <w:rPr>
          <w:rFonts w:hint="eastAsia"/>
        </w:rPr>
        <w:t>中的每个分区</w:t>
      </w:r>
      <w:r>
        <w:t>(partition)</w:t>
      </w:r>
      <w:r>
        <w:rPr>
          <w:rFonts w:hint="eastAsia"/>
        </w:rPr>
        <w:t>都序列化成一个巨大的字节数组</w:t>
      </w:r>
      <w:r>
        <w:t>(byte array)</w:t>
      </w:r>
      <w:r>
        <w:rPr>
          <w:rFonts w:hint="eastAsia"/>
        </w:rPr>
        <w:t>。以下代码为</w:t>
      </w:r>
      <w:proofErr w:type="spellStart"/>
      <w:r>
        <w:rPr>
          <w:rFonts w:hint="eastAsia"/>
        </w:rPr>
        <w:t>Kryo</w:t>
      </w:r>
      <w:proofErr w:type="spellEnd"/>
      <w:r>
        <w:rPr>
          <w:rFonts w:hint="eastAsia"/>
        </w:rPr>
        <w:t>序列化，我们先设置序列化类，再自定义注册要序列化的类型</w:t>
      </w:r>
    </w:p>
    <w:p w14:paraId="420FD6C9" w14:textId="75422FC1" w:rsidR="00EC4E72" w:rsidRDefault="00903A3B" w:rsidP="00EC4E72">
      <w:pPr>
        <w:pStyle w:val="af5"/>
      </w:pPr>
      <w:r>
        <w:rPr>
          <w:rFonts w:hint="eastAsia"/>
        </w:rPr>
        <w:t>如图</w:t>
      </w:r>
      <w:r>
        <w:rPr>
          <w:rFonts w:hint="eastAsia"/>
        </w:rPr>
        <w:t>2</w:t>
      </w:r>
      <w:r>
        <w:t>-7</w:t>
      </w:r>
      <w:r>
        <w:rPr>
          <w:rFonts w:hint="eastAsia"/>
        </w:rPr>
        <w:t>，</w:t>
      </w:r>
      <w:r w:rsidR="00EC4E72">
        <w:rPr>
          <w:rFonts w:hint="eastAsia"/>
        </w:rPr>
        <w:t>使用</w:t>
      </w:r>
      <w:proofErr w:type="spellStart"/>
      <w:r w:rsidR="00EC4E72">
        <w:rPr>
          <w:rFonts w:hint="eastAsia"/>
        </w:rPr>
        <w:t>Kryo</w:t>
      </w:r>
      <w:proofErr w:type="spellEnd"/>
      <w:r w:rsidR="00EC4E72">
        <w:rPr>
          <w:rFonts w:hint="eastAsia"/>
        </w:rPr>
        <w:t>的代码示例，我们只要设置序列化器为</w:t>
      </w:r>
      <w:proofErr w:type="spellStart"/>
      <w:r w:rsidR="00EC4E72">
        <w:t>KryoSerializer</w:t>
      </w:r>
      <w:proofErr w:type="spellEnd"/>
      <w:r w:rsidR="00EC4E72">
        <w:rPr>
          <w:rFonts w:hint="eastAsia"/>
        </w:rPr>
        <w:t>，再注册要序列化的自定义类型即可</w:t>
      </w:r>
      <w:r w:rsidR="00EC4E72">
        <w:rPr>
          <w:rFonts w:hint="eastAsia"/>
        </w:rPr>
        <w:t>.</w:t>
      </w:r>
    </w:p>
    <w:p w14:paraId="78F17472" w14:textId="1B4F39AA" w:rsidR="00EC4E72" w:rsidRDefault="00BA4A55" w:rsidP="00BA4A55">
      <w:pPr>
        <w:pStyle w:val="af5"/>
        <w:spacing w:line="240" w:lineRule="auto"/>
      </w:pPr>
      <w:r w:rsidRPr="00BA4A55">
        <w:rPr>
          <w:noProof/>
        </w:rPr>
        <w:drawing>
          <wp:inline distT="0" distB="0" distL="0" distR="0" wp14:anchorId="31720DC9" wp14:editId="22B012C3">
            <wp:extent cx="5274310" cy="725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5805"/>
                    </a:xfrm>
                    <a:prstGeom prst="rect">
                      <a:avLst/>
                    </a:prstGeom>
                  </pic:spPr>
                </pic:pic>
              </a:graphicData>
            </a:graphic>
          </wp:inline>
        </w:drawing>
      </w:r>
    </w:p>
    <w:p w14:paraId="153A6A21" w14:textId="2EEDA1BE" w:rsidR="00903A3B" w:rsidRPr="00033E02" w:rsidRDefault="00903A3B" w:rsidP="00903A3B">
      <w:pPr>
        <w:pStyle w:val="a7"/>
        <w:jc w:val="center"/>
      </w:pPr>
      <w:r>
        <w:rPr>
          <w:rFonts w:hint="eastAsia"/>
        </w:rPr>
        <w:t>图</w:t>
      </w:r>
      <w:r>
        <w:t xml:space="preserve">2-7 </w:t>
      </w:r>
      <w:r>
        <w:rPr>
          <w:rFonts w:hint="eastAsia"/>
        </w:rPr>
        <w:t>基于云边协同的视频分析系统</w:t>
      </w:r>
    </w:p>
    <w:p w14:paraId="4963F4E4" w14:textId="77777777" w:rsidR="00903A3B" w:rsidRDefault="00903A3B" w:rsidP="00BA4A55">
      <w:pPr>
        <w:pStyle w:val="af5"/>
        <w:spacing w:line="240" w:lineRule="auto"/>
      </w:pPr>
    </w:p>
    <w:p w14:paraId="6D41AC66" w14:textId="77777777" w:rsidR="00BA4A55" w:rsidRDefault="00BA4A55" w:rsidP="00BA4A55">
      <w:pPr>
        <w:pStyle w:val="af5"/>
        <w:spacing w:line="240" w:lineRule="auto"/>
        <w:ind w:firstLineChars="0" w:firstLine="0"/>
      </w:pPr>
    </w:p>
    <w:p w14:paraId="620D3259" w14:textId="4ED4F617" w:rsidR="00EC4E72" w:rsidRDefault="00EC4E72" w:rsidP="00BA4A55">
      <w:pPr>
        <w:pStyle w:val="af5"/>
        <w:spacing w:line="240" w:lineRule="auto"/>
      </w:pPr>
      <w:commentRangeStart w:id="92"/>
      <w:r>
        <w:rPr>
          <w:rFonts w:hint="eastAsia"/>
        </w:rPr>
        <w:t>经过种种调试优化，我们最终要达到的目的是，</w:t>
      </w:r>
      <w:r>
        <w:rPr>
          <w:rFonts w:hint="eastAsia"/>
        </w:rPr>
        <w:t>Spark Streaming</w:t>
      </w:r>
      <w:r>
        <w:rPr>
          <w:rFonts w:hint="eastAsia"/>
        </w:rPr>
        <w:t>能够实时的拉取</w:t>
      </w:r>
      <w:r>
        <w:rPr>
          <w:rFonts w:hint="eastAsia"/>
        </w:rPr>
        <w:t>Kafka</w:t>
      </w:r>
      <w:r>
        <w:rPr>
          <w:rFonts w:hint="eastAsia"/>
        </w:rPr>
        <w:t>当中的数据，在不阻塞消息的前提下能够保持稳定，如图</w:t>
      </w:r>
      <w:r>
        <w:t>2-</w:t>
      </w:r>
      <w:r w:rsidR="00895300">
        <w:t>8</w:t>
      </w:r>
      <w:r>
        <w:rPr>
          <w:rFonts w:hint="eastAsia"/>
        </w:rPr>
        <w:t>所示：</w:t>
      </w:r>
    </w:p>
    <w:commentRangeEnd w:id="92"/>
    <w:p w14:paraId="2F5160C4" w14:textId="77777777" w:rsidR="00EC4E72" w:rsidRDefault="009A066C" w:rsidP="00EC4E72">
      <w:pPr>
        <w:pStyle w:val="af5"/>
        <w:ind w:firstLineChars="0" w:firstLine="0"/>
      </w:pPr>
      <w:r>
        <w:rPr>
          <w:rStyle w:val="af3"/>
          <w:rFonts w:ascii="Calibri" w:eastAsia="宋体" w:hAnsi="Calibri" w:cs="黑体"/>
        </w:rPr>
        <w:commentReference w:id="92"/>
      </w:r>
    </w:p>
    <w:p w14:paraId="5FFA1046" w14:textId="77777777" w:rsidR="00EC4E72" w:rsidRDefault="00EC4E72" w:rsidP="00EC4E72">
      <w:pPr>
        <w:pStyle w:val="af5"/>
        <w:spacing w:line="240" w:lineRule="auto"/>
      </w:pPr>
      <w:r w:rsidRPr="00307AEE">
        <w:rPr>
          <w:noProof/>
        </w:rPr>
        <w:lastRenderedPageBreak/>
        <w:drawing>
          <wp:inline distT="0" distB="0" distL="0" distR="0" wp14:anchorId="45D39840" wp14:editId="6184984E">
            <wp:extent cx="4391129" cy="301394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4830" cy="3023349"/>
                    </a:xfrm>
                    <a:prstGeom prst="rect">
                      <a:avLst/>
                    </a:prstGeom>
                  </pic:spPr>
                </pic:pic>
              </a:graphicData>
            </a:graphic>
          </wp:inline>
        </w:drawing>
      </w:r>
    </w:p>
    <w:p w14:paraId="174F3BCD" w14:textId="50987FEC" w:rsidR="00EC4E72" w:rsidRDefault="00EC4E72" w:rsidP="00EC4E72">
      <w:pPr>
        <w:pStyle w:val="a7"/>
        <w:jc w:val="center"/>
      </w:pPr>
      <w:r>
        <w:rPr>
          <w:rFonts w:hint="eastAsia"/>
        </w:rPr>
        <w:t>图</w:t>
      </w:r>
      <w:r>
        <w:t>2-</w:t>
      </w:r>
      <w:r w:rsidR="00895300">
        <w:t>8</w:t>
      </w:r>
      <w:r>
        <w:t xml:space="preserve"> </w:t>
      </w:r>
      <w:r>
        <w:rPr>
          <w:rFonts w:hint="eastAsia"/>
        </w:rPr>
        <w:t>数据处理阶段时延图</w:t>
      </w:r>
    </w:p>
    <w:p w14:paraId="4E778D52" w14:textId="37523827" w:rsidR="00EC4E72" w:rsidRPr="00EC4E72" w:rsidRDefault="00EC4E72" w:rsidP="00EC4E72">
      <w:pPr>
        <w:pStyle w:val="af5"/>
      </w:pPr>
    </w:p>
    <w:p w14:paraId="3C7870A8" w14:textId="63DAF3C8" w:rsidR="00C516D3" w:rsidRDefault="00DB25E7" w:rsidP="00C516D3">
      <w:pPr>
        <w:pStyle w:val="a0"/>
      </w:pPr>
      <w:bookmarkStart w:id="93" w:name="_Toc68223728"/>
      <w:r>
        <w:rPr>
          <w:rFonts w:hint="eastAsia"/>
        </w:rPr>
        <w:t>图像处理的相关技术</w:t>
      </w:r>
      <w:bookmarkEnd w:id="93"/>
    </w:p>
    <w:p w14:paraId="61C73119" w14:textId="24897212" w:rsidR="00125239" w:rsidRDefault="00125239" w:rsidP="00125239">
      <w:pPr>
        <w:pStyle w:val="a1"/>
      </w:pPr>
      <w:bookmarkStart w:id="94" w:name="_Toc68223729"/>
      <w:r>
        <w:t>O</w:t>
      </w:r>
      <w:r>
        <w:rPr>
          <w:rFonts w:hint="eastAsia"/>
        </w:rPr>
        <w:t>penCV</w:t>
      </w:r>
      <w:r w:rsidR="00676E17">
        <w:rPr>
          <w:rFonts w:hint="eastAsia"/>
        </w:rPr>
        <w:t>简介</w:t>
      </w:r>
      <w:bookmarkEnd w:id="94"/>
    </w:p>
    <w:p w14:paraId="0F1F6A6D" w14:textId="3A10528D" w:rsidR="00676E17" w:rsidRDefault="00676E17" w:rsidP="00676E17">
      <w:pPr>
        <w:pStyle w:val="af5"/>
      </w:pPr>
      <w:r>
        <w:rPr>
          <w:rFonts w:hint="eastAsia"/>
        </w:rPr>
        <w:t xml:space="preserve">OpenCV </w:t>
      </w:r>
      <w:r>
        <w:rPr>
          <w:rFonts w:hint="eastAsia"/>
        </w:rPr>
        <w:t>是一个基于</w:t>
      </w:r>
      <w:r>
        <w:rPr>
          <w:rFonts w:hint="eastAsia"/>
        </w:rPr>
        <w:t xml:space="preserve"> BSD </w:t>
      </w:r>
      <w:r>
        <w:rPr>
          <w:rFonts w:hint="eastAsia"/>
        </w:rPr>
        <w:t>许可的包含数百种计算机视觉算法的图像处理、分析开源库。它专注于实时系统，而且它是跨平台使用，可以在</w:t>
      </w:r>
      <w:r>
        <w:rPr>
          <w:rFonts w:hint="eastAsia"/>
        </w:rPr>
        <w:t xml:space="preserve"> Windows</w:t>
      </w:r>
      <w:r>
        <w:rPr>
          <w:rFonts w:hint="eastAsia"/>
        </w:rPr>
        <w:t>、</w:t>
      </w:r>
      <w:r>
        <w:rPr>
          <w:rFonts w:hint="eastAsia"/>
        </w:rPr>
        <w:t>Linux</w:t>
      </w:r>
      <w:r>
        <w:rPr>
          <w:rFonts w:hint="eastAsia"/>
        </w:rPr>
        <w:t>、</w:t>
      </w:r>
      <w:r>
        <w:rPr>
          <w:rFonts w:hint="eastAsia"/>
        </w:rPr>
        <w:t xml:space="preserve">     Mac OS </w:t>
      </w:r>
      <w:r>
        <w:rPr>
          <w:rFonts w:hint="eastAsia"/>
        </w:rPr>
        <w:t>和</w:t>
      </w:r>
      <w:r>
        <w:rPr>
          <w:rFonts w:hint="eastAsia"/>
        </w:rPr>
        <w:t xml:space="preserve"> Android </w:t>
      </w:r>
      <w:r>
        <w:rPr>
          <w:rFonts w:hint="eastAsia"/>
        </w:rPr>
        <w:t>操作系统上运行，适用于当下流行的诸多语言接口，如</w:t>
      </w:r>
      <w:r>
        <w:rPr>
          <w:rFonts w:hint="eastAsia"/>
        </w:rPr>
        <w:t xml:space="preserve"> C/C++</w:t>
      </w:r>
      <w:r>
        <w:rPr>
          <w:rFonts w:hint="eastAsia"/>
        </w:rPr>
        <w:t>、</w:t>
      </w:r>
      <w:r>
        <w:rPr>
          <w:rFonts w:hint="eastAsia"/>
        </w:rPr>
        <w:t>Python</w:t>
      </w:r>
      <w:r>
        <w:rPr>
          <w:rFonts w:hint="eastAsia"/>
        </w:rPr>
        <w:t>、</w:t>
      </w:r>
      <w:r>
        <w:rPr>
          <w:rFonts w:hint="eastAsia"/>
        </w:rPr>
        <w:t>Java</w:t>
      </w:r>
      <w:r>
        <w:rPr>
          <w:rFonts w:hint="eastAsia"/>
        </w:rPr>
        <w:t>、</w:t>
      </w:r>
      <w:r>
        <w:rPr>
          <w:rFonts w:hint="eastAsia"/>
        </w:rPr>
        <w:t>Ruby</w:t>
      </w:r>
      <w:r>
        <w:rPr>
          <w:rFonts w:hint="eastAsia"/>
        </w:rPr>
        <w:t>、</w:t>
      </w:r>
      <w:r>
        <w:rPr>
          <w:rFonts w:hint="eastAsia"/>
        </w:rPr>
        <w:t xml:space="preserve">MATLAB </w:t>
      </w:r>
      <w:r>
        <w:rPr>
          <w:rFonts w:hint="eastAsia"/>
        </w:rPr>
        <w:t>等。</w:t>
      </w:r>
      <w:r>
        <w:rPr>
          <w:rFonts w:hint="eastAsia"/>
        </w:rPr>
        <w:t xml:space="preserve">OpenCV </w:t>
      </w:r>
      <w:r>
        <w:rPr>
          <w:rFonts w:hint="eastAsia"/>
        </w:rPr>
        <w:t>由多个共享库和静态库共同组成模块化结构，具体模块如下：</w:t>
      </w:r>
      <w:r>
        <w:rPr>
          <w:rFonts w:hint="eastAsia"/>
        </w:rPr>
        <w:t xml:space="preserve"> </w:t>
      </w:r>
    </w:p>
    <w:p w14:paraId="43429590" w14:textId="3191CE90" w:rsidR="00676E17" w:rsidRDefault="00676E17" w:rsidP="00676E17">
      <w:pPr>
        <w:pStyle w:val="af5"/>
      </w:pPr>
      <w:r>
        <w:t>1. Core</w:t>
      </w:r>
      <w:r>
        <w:rPr>
          <w:rFonts w:hint="eastAsia"/>
        </w:rPr>
        <w:t>（核心功能）：是</w:t>
      </w:r>
      <w:r>
        <w:t xml:space="preserve"> OpenCV </w:t>
      </w:r>
      <w:r>
        <w:rPr>
          <w:rFonts w:hint="eastAsia"/>
        </w:rPr>
        <w:t>最核心功能的模块，定义了基本数据结构，</w:t>
      </w:r>
    </w:p>
    <w:p w14:paraId="6C709777" w14:textId="77777777" w:rsidR="00676E17" w:rsidRDefault="00676E17" w:rsidP="00676E17">
      <w:pPr>
        <w:pStyle w:val="af5"/>
      </w:pPr>
      <w:r>
        <w:rPr>
          <w:rFonts w:hint="eastAsia"/>
        </w:rPr>
        <w:t>动态数组结构、包括密集的多维</w:t>
      </w:r>
      <w:r>
        <w:rPr>
          <w:rFonts w:hint="eastAsia"/>
        </w:rPr>
        <w:t xml:space="preserve"> Mat </w:t>
      </w:r>
      <w:r>
        <w:rPr>
          <w:rFonts w:hint="eastAsia"/>
        </w:rPr>
        <w:t>数组、</w:t>
      </w:r>
      <w:r>
        <w:rPr>
          <w:rFonts w:hint="eastAsia"/>
        </w:rPr>
        <w:t>Scalar</w:t>
      </w:r>
      <w:r>
        <w:rPr>
          <w:rFonts w:hint="eastAsia"/>
        </w:rPr>
        <w:t>、</w:t>
      </w:r>
      <w:r>
        <w:rPr>
          <w:rFonts w:hint="eastAsia"/>
        </w:rPr>
        <w:t xml:space="preserve">Point </w:t>
      </w:r>
      <w:r>
        <w:rPr>
          <w:rFonts w:hint="eastAsia"/>
        </w:rPr>
        <w:t>等；</w:t>
      </w:r>
      <w:r>
        <w:rPr>
          <w:rFonts w:hint="eastAsia"/>
        </w:rPr>
        <w:t xml:space="preserve"> </w:t>
      </w:r>
    </w:p>
    <w:p w14:paraId="366FAE7C" w14:textId="0DEFFBCB" w:rsidR="00676E17" w:rsidRDefault="00676E17" w:rsidP="00676E17">
      <w:pPr>
        <w:pStyle w:val="af5"/>
      </w:pPr>
      <w:r>
        <w:t>2.Image  processing</w:t>
      </w:r>
      <w:r>
        <w:rPr>
          <w:rFonts w:hint="eastAsia"/>
        </w:rPr>
        <w:t>（图像处理）：图像处理模块包括几何图形的重置大小、</w:t>
      </w:r>
    </w:p>
    <w:p w14:paraId="7585A76E" w14:textId="77777777" w:rsidR="00676E17" w:rsidRDefault="00676E17" w:rsidP="00676E17">
      <w:pPr>
        <w:pStyle w:val="af5"/>
      </w:pPr>
      <w:r>
        <w:rPr>
          <w:rFonts w:hint="eastAsia"/>
        </w:rPr>
        <w:t>放射和透视变形、通过基本表格重置映射一系列变换、线性以及非线性图像</w:t>
      </w:r>
    </w:p>
    <w:p w14:paraId="237525BE" w14:textId="77777777" w:rsidR="00676E17" w:rsidRDefault="00676E17" w:rsidP="00676E17">
      <w:pPr>
        <w:pStyle w:val="af5"/>
      </w:pPr>
      <w:r>
        <w:rPr>
          <w:rFonts w:hint="eastAsia"/>
        </w:rPr>
        <w:t>滤波、直方图等；</w:t>
      </w:r>
      <w:r>
        <w:rPr>
          <w:rFonts w:hint="eastAsia"/>
        </w:rPr>
        <w:t xml:space="preserve"> </w:t>
      </w:r>
    </w:p>
    <w:p w14:paraId="6035AA63" w14:textId="72BD4299" w:rsidR="00676E17" w:rsidRDefault="00676E17" w:rsidP="00676E17">
      <w:pPr>
        <w:pStyle w:val="af5"/>
      </w:pPr>
      <w:r>
        <w:t>3.Video</w:t>
      </w:r>
      <w:r>
        <w:rPr>
          <w:rFonts w:hint="eastAsia"/>
        </w:rPr>
        <w:t>（影像分析）：对目标动作判断，图像背景弱化和目标跟踪算法的影</w:t>
      </w:r>
    </w:p>
    <w:p w14:paraId="05D672EF" w14:textId="77777777" w:rsidR="00676E17" w:rsidRDefault="00676E17" w:rsidP="00676E17">
      <w:pPr>
        <w:pStyle w:val="af5"/>
      </w:pPr>
      <w:r>
        <w:rPr>
          <w:rFonts w:hint="eastAsia"/>
        </w:rPr>
        <w:t>像分析模块；</w:t>
      </w:r>
      <w:r>
        <w:rPr>
          <w:rFonts w:hint="eastAsia"/>
        </w:rPr>
        <w:t xml:space="preserve"> </w:t>
      </w:r>
    </w:p>
    <w:p w14:paraId="0F03DB92" w14:textId="52A368A7" w:rsidR="00676E17" w:rsidRDefault="00676E17" w:rsidP="00676E17">
      <w:pPr>
        <w:pStyle w:val="af5"/>
      </w:pPr>
      <w:r>
        <w:t>4.Calib3d</w:t>
      </w:r>
      <w:r>
        <w:rPr>
          <w:rFonts w:hint="eastAsia"/>
        </w:rPr>
        <w:t>（</w:t>
      </w:r>
      <w:r>
        <w:t xml:space="preserve">3D </w:t>
      </w:r>
      <w:r>
        <w:rPr>
          <w:rFonts w:hint="eastAsia"/>
        </w:rPr>
        <w:t>校准）：基于多视图的几何算法、目标姿势判断、立体匹配算</w:t>
      </w:r>
    </w:p>
    <w:p w14:paraId="220B31FA" w14:textId="77777777" w:rsidR="00676E17" w:rsidRDefault="00676E17" w:rsidP="00676E17">
      <w:pPr>
        <w:pStyle w:val="af5"/>
      </w:pPr>
      <w:r>
        <w:rPr>
          <w:rFonts w:hint="eastAsia"/>
        </w:rPr>
        <w:t>法、和</w:t>
      </w:r>
      <w:r>
        <w:rPr>
          <w:rFonts w:hint="eastAsia"/>
        </w:rPr>
        <w:t xml:space="preserve"> 3D </w:t>
      </w:r>
      <w:r>
        <w:rPr>
          <w:rFonts w:hint="eastAsia"/>
        </w:rPr>
        <w:t>元素重建；</w:t>
      </w:r>
      <w:r>
        <w:rPr>
          <w:rFonts w:hint="eastAsia"/>
        </w:rPr>
        <w:t xml:space="preserve"> </w:t>
      </w:r>
    </w:p>
    <w:p w14:paraId="228917AB" w14:textId="27EC0AEE" w:rsidR="00676E17" w:rsidRDefault="00676E17" w:rsidP="00676E17">
      <w:pPr>
        <w:pStyle w:val="af5"/>
      </w:pPr>
      <w:r>
        <w:t>5.Features2d</w:t>
      </w:r>
      <w:r>
        <w:rPr>
          <w:rFonts w:hint="eastAsia"/>
        </w:rPr>
        <w:t>（平面特征）：突出的特征判断，特征描述和对特征描述的对比；</w:t>
      </w:r>
      <w:r>
        <w:t xml:space="preserve"> </w:t>
      </w:r>
    </w:p>
    <w:p w14:paraId="506FD55E" w14:textId="1B359499" w:rsidR="00676E17" w:rsidRDefault="00676E17" w:rsidP="00676E17">
      <w:pPr>
        <w:pStyle w:val="af5"/>
      </w:pPr>
      <w:r>
        <w:lastRenderedPageBreak/>
        <w:t>6.Objdetect</w:t>
      </w:r>
      <w:r>
        <w:rPr>
          <w:rFonts w:hint="eastAsia"/>
        </w:rPr>
        <w:t>（对象侦查）：图像目标和预定义类别实例化的侦查（例如：脸、眼睛、五官以及人等）；</w:t>
      </w:r>
      <w:proofErr w:type="spellStart"/>
      <w:r>
        <w:rPr>
          <w:rFonts w:hint="eastAsia"/>
        </w:rPr>
        <w:t>Highgui</w:t>
      </w:r>
      <w:proofErr w:type="spellEnd"/>
      <w:r>
        <w:rPr>
          <w:rFonts w:hint="eastAsia"/>
        </w:rPr>
        <w:t>（用户界面）：高层图形用户界面，主要体现在媒体的输入输出、</w:t>
      </w:r>
    </w:p>
    <w:p w14:paraId="6D59691D" w14:textId="77777777" w:rsidR="00676E17" w:rsidRDefault="00676E17" w:rsidP="00676E17">
      <w:pPr>
        <w:pStyle w:val="af5"/>
      </w:pPr>
      <w:r>
        <w:rPr>
          <w:rFonts w:hint="eastAsia"/>
        </w:rPr>
        <w:t>视频捕捉、图像和视频的编码解码；</w:t>
      </w:r>
      <w:r>
        <w:rPr>
          <w:rFonts w:hint="eastAsia"/>
        </w:rPr>
        <w:t xml:space="preserve"> </w:t>
      </w:r>
    </w:p>
    <w:p w14:paraId="1A2261F1" w14:textId="22143EF1" w:rsidR="00676E17" w:rsidRDefault="00676E17" w:rsidP="00676E17">
      <w:pPr>
        <w:pStyle w:val="af5"/>
      </w:pPr>
      <w:r>
        <w:t>7.VideoIO</w:t>
      </w:r>
      <w:r>
        <w:rPr>
          <w:rFonts w:hint="eastAsia"/>
        </w:rPr>
        <w:t>（视频输入输出）：视频采集和视频解码器；</w:t>
      </w:r>
      <w:r>
        <w:t xml:space="preserve"> </w:t>
      </w:r>
    </w:p>
    <w:p w14:paraId="69F87797" w14:textId="754081F1" w:rsidR="00125239" w:rsidRDefault="00676E17" w:rsidP="00676E17">
      <w:pPr>
        <w:pStyle w:val="af5"/>
      </w:pPr>
      <w:r>
        <w:t>8.GPU</w:t>
      </w:r>
      <w:r>
        <w:rPr>
          <w:rFonts w:hint="eastAsia"/>
        </w:rPr>
        <w:t>：</w:t>
      </w:r>
      <w:r>
        <w:rPr>
          <w:rFonts w:hint="eastAsia"/>
        </w:rPr>
        <w:t>G</w:t>
      </w:r>
      <w:r>
        <w:t xml:space="preserve">PU </w:t>
      </w:r>
      <w:r>
        <w:rPr>
          <w:rFonts w:hint="eastAsia"/>
        </w:rPr>
        <w:t>加速算法模块；</w:t>
      </w:r>
    </w:p>
    <w:p w14:paraId="54EAF69D" w14:textId="403933E8" w:rsidR="00676E17" w:rsidRDefault="00676E17" w:rsidP="00676E17">
      <w:pPr>
        <w:pStyle w:val="af5"/>
      </w:pPr>
      <w:r>
        <w:rPr>
          <w:rFonts w:hint="eastAsia"/>
        </w:rPr>
        <w:t>另外一方面，</w:t>
      </w:r>
      <w:r>
        <w:rPr>
          <w:rFonts w:hint="eastAsia"/>
        </w:rPr>
        <w:t xml:space="preserve">OpenCV </w:t>
      </w:r>
      <w:r>
        <w:rPr>
          <w:rFonts w:hint="eastAsia"/>
        </w:rPr>
        <w:t>广泛的应用在很多领域中，如人机互动、物体识别、图像分割、人脸识别、动作识别、运动跟踪、机器人、运动分析、机器视觉、结构分析、汽车安全驾驶。最几年来，主要应用安防方面比如入侵检测、特定对象跟踪、目标检测、人脸检测、人脸识别、人脸跟踪等。而且</w:t>
      </w:r>
      <w:r>
        <w:rPr>
          <w:rFonts w:hint="eastAsia"/>
        </w:rPr>
        <w:t xml:space="preserve"> OpenCV </w:t>
      </w:r>
      <w:r>
        <w:rPr>
          <w:rFonts w:hint="eastAsia"/>
        </w:rPr>
        <w:t>库拥有众多大公司、机构去共同支持维护，包括</w:t>
      </w:r>
      <w:r>
        <w:rPr>
          <w:rFonts w:hint="eastAsia"/>
        </w:rPr>
        <w:t xml:space="preserve"> IBM</w:t>
      </w:r>
      <w:r>
        <w:rPr>
          <w:rFonts w:hint="eastAsia"/>
        </w:rPr>
        <w:t>、斯坦福、</w:t>
      </w:r>
      <w:r>
        <w:rPr>
          <w:rFonts w:hint="eastAsia"/>
        </w:rPr>
        <w:t>MIT</w:t>
      </w:r>
      <w:r>
        <w:rPr>
          <w:rFonts w:hint="eastAsia"/>
        </w:rPr>
        <w:t>、</w:t>
      </w:r>
      <w:r>
        <w:rPr>
          <w:rFonts w:hint="eastAsia"/>
        </w:rPr>
        <w:t>Google</w:t>
      </w:r>
      <w:r>
        <w:rPr>
          <w:rFonts w:hint="eastAsia"/>
        </w:rPr>
        <w:t>、</w:t>
      </w:r>
      <w:r>
        <w:rPr>
          <w:rFonts w:hint="eastAsia"/>
        </w:rPr>
        <w:t xml:space="preserve">Intel </w:t>
      </w:r>
      <w:r>
        <w:rPr>
          <w:rFonts w:hint="eastAsia"/>
        </w:rPr>
        <w:t>等。</w:t>
      </w:r>
    </w:p>
    <w:p w14:paraId="6C111E74" w14:textId="7E0AFC16" w:rsidR="00676E17" w:rsidRDefault="00201757" w:rsidP="00676E17">
      <w:pPr>
        <w:pStyle w:val="a1"/>
      </w:pPr>
      <w:bookmarkStart w:id="95" w:name="_Toc68223730"/>
      <w:r>
        <w:rPr>
          <w:rFonts w:hint="eastAsia"/>
        </w:rPr>
        <w:t>运动前景对象检测</w:t>
      </w:r>
      <w:bookmarkEnd w:id="95"/>
    </w:p>
    <w:p w14:paraId="3A475DCF" w14:textId="70FF91B1" w:rsidR="00855406" w:rsidRPr="004D2B66" w:rsidRDefault="00855406" w:rsidP="00855406">
      <w:pPr>
        <w:pStyle w:val="af5"/>
      </w:pPr>
      <w:r>
        <w:rPr>
          <w:rFonts w:hint="eastAsia"/>
        </w:rPr>
        <w:t>运动目标检测的通用手段就是基于帧间差分提取视频的背景和前景，这种算法几乎可以实现实时处理。</w:t>
      </w:r>
    </w:p>
    <w:p w14:paraId="5EE6A87C" w14:textId="77777777" w:rsidR="00855406" w:rsidRDefault="00855406" w:rsidP="00855406">
      <w:pPr>
        <w:pStyle w:val="af5"/>
      </w:pPr>
      <w:r w:rsidRPr="00FF2CEA">
        <w:rPr>
          <w:rFonts w:hint="eastAsia"/>
        </w:rPr>
        <w:t>根据帧差分法</w:t>
      </w:r>
      <w:r>
        <w:fldChar w:fldCharType="begin"/>
      </w:r>
      <w:r>
        <w:instrText xml:space="preserve"> </w:instrText>
      </w:r>
      <w:r>
        <w:rPr>
          <w:rFonts w:hint="eastAsia"/>
        </w:rPr>
        <w:instrText>REF _Ref64713322 \r \h</w:instrText>
      </w:r>
      <w:r>
        <w:instrText xml:space="preserve"> </w:instrText>
      </w:r>
      <w:r>
        <w:fldChar w:fldCharType="separate"/>
      </w:r>
      <w:r>
        <w:t>[44]</w:t>
      </w:r>
      <w:r>
        <w:fldChar w:fldCharType="end"/>
      </w:r>
      <w:r w:rsidRPr="00FF2CEA">
        <w:rPr>
          <w:rFonts w:hint="eastAsia"/>
        </w:rPr>
        <w:t>的原理是：</w:t>
      </w:r>
      <w:r w:rsidRPr="00863A5A">
        <w:rPr>
          <w:rFonts w:hint="eastAsia"/>
        </w:rPr>
        <w:t>当视频中存在运动物体时，相邻帧（或三个相邻帧），静止物体差分图像中两帧灰度差绝对值之间的灰度差为</w:t>
      </w:r>
      <w:r w:rsidRPr="00863A5A">
        <w:rPr>
          <w:rFonts w:hint="eastAsia"/>
        </w:rPr>
        <w:t>0</w:t>
      </w:r>
      <w:r w:rsidRPr="00863A5A">
        <w:rPr>
          <w:rFonts w:hint="eastAsia"/>
        </w:rPr>
        <w:t>，运动物体，特别是运动物体的轮廓，由于灰度</w:t>
      </w:r>
      <w:r>
        <w:rPr>
          <w:rFonts w:hint="eastAsia"/>
        </w:rPr>
        <w:t>差异</w:t>
      </w:r>
      <w:r w:rsidRPr="00863A5A">
        <w:rPr>
          <w:rFonts w:hint="eastAsia"/>
        </w:rPr>
        <w:t>不</w:t>
      </w:r>
      <w:r>
        <w:rPr>
          <w:rFonts w:hint="eastAsia"/>
        </w:rPr>
        <w:t>可能</w:t>
      </w:r>
      <w:r w:rsidRPr="00863A5A">
        <w:rPr>
          <w:rFonts w:hint="eastAsia"/>
        </w:rPr>
        <w:t>为零，当绝对值超过一定阈值</w:t>
      </w:r>
      <w:r>
        <w:rPr>
          <w:rFonts w:hint="eastAsia"/>
        </w:rPr>
        <w:t>即</w:t>
      </w:r>
      <w:r w:rsidRPr="00863A5A">
        <w:rPr>
          <w:rFonts w:hint="eastAsia"/>
        </w:rPr>
        <w:t>可以判断为运动目标，</w:t>
      </w:r>
      <w:r>
        <w:rPr>
          <w:rFonts w:hint="eastAsia"/>
        </w:rPr>
        <w:t>从而检测出目标对象</w:t>
      </w:r>
      <w:r w:rsidRPr="00863A5A">
        <w:rPr>
          <w:rFonts w:hint="eastAsia"/>
        </w:rPr>
        <w:t>。</w:t>
      </w:r>
      <w:r w:rsidRPr="007C1A3E">
        <w:rPr>
          <w:rFonts w:hint="eastAsia"/>
        </w:rPr>
        <w:t>帧差法的</w:t>
      </w:r>
      <w:r>
        <w:rPr>
          <w:rFonts w:hint="eastAsia"/>
        </w:rPr>
        <w:t>优势在于</w:t>
      </w:r>
      <w:r w:rsidRPr="007C1A3E">
        <w:rPr>
          <w:rFonts w:hint="eastAsia"/>
        </w:rPr>
        <w:t>算法简单，编程复杂度低。它对光线等场景的变化</w:t>
      </w:r>
      <w:r>
        <w:rPr>
          <w:rFonts w:hint="eastAsia"/>
        </w:rPr>
        <w:t>程度</w:t>
      </w:r>
      <w:r w:rsidRPr="007C1A3E">
        <w:rPr>
          <w:rFonts w:hint="eastAsia"/>
        </w:rPr>
        <w:t>不敏感，</w:t>
      </w:r>
      <w:r>
        <w:rPr>
          <w:rFonts w:hint="eastAsia"/>
        </w:rPr>
        <w:t>所以</w:t>
      </w:r>
      <w:r w:rsidRPr="007C1A3E">
        <w:rPr>
          <w:rFonts w:hint="eastAsia"/>
        </w:rPr>
        <w:t>能</w:t>
      </w:r>
      <w:r>
        <w:rPr>
          <w:rFonts w:hint="eastAsia"/>
        </w:rPr>
        <w:t>够很好的</w:t>
      </w:r>
      <w:r w:rsidRPr="007C1A3E">
        <w:rPr>
          <w:rFonts w:hint="eastAsia"/>
        </w:rPr>
        <w:t>适应动态环境，具有较强的鲁棒性。缺点是我们不能提取整个物体的区域，并且物体中有“缝隙”，所以我们只能提取边界。边界轮廓相对较厚，通常比实际物体大。对于快速移动的物体，重影很容易出现，甚至可以被检测为两个不同的移动物体。对于缓慢移动的物体，</w:t>
      </w:r>
      <w:r>
        <w:rPr>
          <w:rFonts w:hint="eastAsia"/>
        </w:rPr>
        <w:t>如果移动的物体在两帧中位置重叠</w:t>
      </w:r>
      <w:r w:rsidRPr="007C1A3E">
        <w:rPr>
          <w:rFonts w:hint="eastAsia"/>
        </w:rPr>
        <w:t>，物体</w:t>
      </w:r>
      <w:r>
        <w:rPr>
          <w:rFonts w:hint="eastAsia"/>
        </w:rPr>
        <w:t>将</w:t>
      </w:r>
      <w:r w:rsidRPr="007C1A3E">
        <w:rPr>
          <w:rFonts w:hint="eastAsia"/>
        </w:rPr>
        <w:t>无法被检测到。因此，该方法通常适用于简单的实时运动检测。</w:t>
      </w:r>
    </w:p>
    <w:p w14:paraId="51DA9887" w14:textId="77777777" w:rsidR="00855406" w:rsidRDefault="00855406" w:rsidP="00855406">
      <w:pPr>
        <w:pStyle w:val="af5"/>
      </w:pPr>
      <w:r>
        <w:rPr>
          <w:rFonts w:hint="eastAsia"/>
        </w:rPr>
        <w:t>对象在不同图像帧中的位置不同可以知道目标对象是运动的物体。</w:t>
      </w:r>
      <w:r w:rsidRPr="007C1A3E">
        <w:rPr>
          <w:rFonts w:hint="eastAsia"/>
        </w:rPr>
        <w:t>该算法在时间上对两帧或三帧连续图像进行差分运算</w:t>
      </w:r>
      <w:r>
        <w:t>(</w:t>
      </w:r>
      <w:r>
        <w:rPr>
          <w:rFonts w:hint="eastAsia"/>
        </w:rPr>
        <w:t>计算两幅图像的汉明距离</w:t>
      </w:r>
      <w:r>
        <w:t>)</w:t>
      </w:r>
      <w:r w:rsidRPr="007C1A3E">
        <w:rPr>
          <w:rFonts w:hint="eastAsia"/>
        </w:rPr>
        <w:t>，减去不同帧对应的像素点，</w:t>
      </w:r>
      <w:r>
        <w:rPr>
          <w:rFonts w:hint="eastAsia"/>
        </w:rPr>
        <w:t>得出两幅图像的绝对差值</w:t>
      </w:r>
      <w:r w:rsidRPr="007C1A3E">
        <w:rPr>
          <w:rFonts w:hint="eastAsia"/>
        </w:rPr>
        <w:t>。</w:t>
      </w:r>
      <w:r>
        <w:rPr>
          <w:rFonts w:hint="eastAsia"/>
        </w:rPr>
        <w:t>给绝对值设定一个理想的阈值，</w:t>
      </w:r>
      <w:r w:rsidRPr="007C1A3E">
        <w:rPr>
          <w:rFonts w:hint="eastAsia"/>
        </w:rPr>
        <w:t>当绝对值超过</w:t>
      </w:r>
      <w:r>
        <w:rPr>
          <w:rFonts w:hint="eastAsia"/>
        </w:rPr>
        <w:t>该</w:t>
      </w:r>
      <w:r w:rsidRPr="007C1A3E">
        <w:rPr>
          <w:rFonts w:hint="eastAsia"/>
        </w:rPr>
        <w:t>阈值时，</w:t>
      </w:r>
      <w:r>
        <w:rPr>
          <w:rFonts w:hint="eastAsia"/>
        </w:rPr>
        <w:t>既可以提取出运动的前景</w:t>
      </w:r>
      <w:r w:rsidRPr="007C1A3E">
        <w:rPr>
          <w:rFonts w:hint="eastAsia"/>
        </w:rPr>
        <w:t>，从而实现对目标的检测功能。记住，视频序列中的帧</w:t>
      </w:r>
      <w:r w:rsidRPr="007C1A3E">
        <w:t>n</w:t>
      </w:r>
      <w:r w:rsidRPr="007C1A3E">
        <w:rPr>
          <w:rFonts w:hint="eastAsia"/>
        </w:rPr>
        <w:t>和帧</w:t>
      </w:r>
      <w:r w:rsidRPr="007C1A3E">
        <w:t>n−1</w:t>
      </w:r>
      <w:r w:rsidRPr="007C1A3E">
        <w:rPr>
          <w:rFonts w:hint="eastAsia"/>
        </w:rPr>
        <w:t>的图像是</w:t>
      </w:r>
      <w:proofErr w:type="spellStart"/>
      <w:r w:rsidRPr="007C1A3E">
        <w:t>fn</w:t>
      </w:r>
      <w:proofErr w:type="spellEnd"/>
      <w:r w:rsidRPr="007C1A3E">
        <w:rPr>
          <w:rFonts w:hint="eastAsia"/>
        </w:rPr>
        <w:t>和</w:t>
      </w:r>
      <w:r w:rsidRPr="007C1A3E">
        <w:t>fn−1</w:t>
      </w:r>
      <w:r w:rsidRPr="007C1A3E">
        <w:rPr>
          <w:rFonts w:hint="eastAsia"/>
        </w:rPr>
        <w:t>，并且对应于这两个帧的像素的灰度值被表示为</w:t>
      </w:r>
      <w:proofErr w:type="spellStart"/>
      <w:r w:rsidRPr="007C1A3E">
        <w:t>fn</w:t>
      </w:r>
      <w:proofErr w:type="spellEnd"/>
      <w:r w:rsidRPr="007C1A3E">
        <w:rPr>
          <w:rFonts w:hint="eastAsia"/>
        </w:rPr>
        <w:t>（</w:t>
      </w:r>
      <w:r w:rsidRPr="007C1A3E">
        <w:t>x</w:t>
      </w:r>
      <w:r w:rsidRPr="007C1A3E">
        <w:rPr>
          <w:rFonts w:hint="eastAsia"/>
        </w:rPr>
        <w:t>，</w:t>
      </w:r>
      <w:r w:rsidRPr="007C1A3E">
        <w:t>y</w:t>
      </w:r>
      <w:r w:rsidRPr="007C1A3E">
        <w:rPr>
          <w:rFonts w:hint="eastAsia"/>
        </w:rPr>
        <w:t>）和</w:t>
      </w:r>
      <w:r w:rsidRPr="007C1A3E">
        <w:t>fn−1</w:t>
      </w:r>
      <w:r w:rsidRPr="007C1A3E">
        <w:rPr>
          <w:rFonts w:hint="eastAsia"/>
        </w:rPr>
        <w:t>（</w:t>
      </w:r>
      <w:r w:rsidRPr="007C1A3E">
        <w:t>x</w:t>
      </w:r>
      <w:r w:rsidRPr="007C1A3E">
        <w:rPr>
          <w:rFonts w:hint="eastAsia"/>
        </w:rPr>
        <w:t>，</w:t>
      </w:r>
      <w:r w:rsidRPr="007C1A3E">
        <w:t>y</w:t>
      </w:r>
      <w:r w:rsidRPr="007C1A3E">
        <w:rPr>
          <w:rFonts w:hint="eastAsia"/>
        </w:rPr>
        <w:t>）。根据式</w:t>
      </w:r>
      <w:r>
        <w:t>2</w:t>
      </w:r>
      <w:r w:rsidRPr="007C1A3E">
        <w:t>.1</w:t>
      </w:r>
      <w:r w:rsidRPr="007C1A3E">
        <w:rPr>
          <w:rFonts w:hint="eastAsia"/>
        </w:rPr>
        <w:t>减去两帧图像对应的像素的灰度值，并取绝对值以获得差分图像</w:t>
      </w:r>
      <w:proofErr w:type="spellStart"/>
      <w:r w:rsidRPr="007C1A3E">
        <w:t>Dn</w:t>
      </w:r>
      <w:proofErr w:type="spellEnd"/>
      <w:r w:rsidRPr="007C1A3E">
        <w:rPr>
          <w:rFonts w:hint="eastAsia"/>
        </w:rPr>
        <w:t>。设置阈值</w:t>
      </w:r>
      <w:r w:rsidRPr="007C1A3E">
        <w:t>T</w:t>
      </w:r>
      <w:r w:rsidRPr="007C1A3E">
        <w:rPr>
          <w:rFonts w:hint="eastAsia"/>
        </w:rPr>
        <w:t>，并根据等式</w:t>
      </w:r>
      <w:r>
        <w:t>2</w:t>
      </w:r>
      <w:r w:rsidRPr="007C1A3E">
        <w:t>.2</w:t>
      </w:r>
      <w:r w:rsidRPr="007C1A3E">
        <w:rPr>
          <w:rFonts w:hint="eastAsia"/>
        </w:rPr>
        <w:t>逐个执行像素二值化以获得二值化图像</w:t>
      </w:r>
      <w:r w:rsidRPr="007C1A3E">
        <w:t>Rn’</w:t>
      </w:r>
      <w:r w:rsidRPr="007C1A3E">
        <w:rPr>
          <w:rFonts w:hint="eastAsia"/>
        </w:rPr>
        <w:t>。灰度值为</w:t>
      </w:r>
      <w:r w:rsidRPr="007C1A3E">
        <w:rPr>
          <w:rFonts w:hint="eastAsia"/>
        </w:rPr>
        <w:t>255</w:t>
      </w:r>
      <w:r w:rsidRPr="007C1A3E">
        <w:rPr>
          <w:rFonts w:hint="eastAsia"/>
        </w:rPr>
        <w:t>的点为前景</w:t>
      </w:r>
      <w:r>
        <w:rPr>
          <w:rFonts w:hint="eastAsia"/>
        </w:rPr>
        <w:t>物体</w:t>
      </w:r>
      <w:r w:rsidRPr="007C1A3E">
        <w:rPr>
          <w:rFonts w:hint="eastAsia"/>
        </w:rPr>
        <w:t>（运动目标），灰度值为</w:t>
      </w:r>
      <w:r w:rsidRPr="007C1A3E">
        <w:rPr>
          <w:rFonts w:hint="eastAsia"/>
        </w:rPr>
        <w:t>0</w:t>
      </w:r>
      <w:r w:rsidRPr="007C1A3E">
        <w:rPr>
          <w:rFonts w:hint="eastAsia"/>
        </w:rPr>
        <w:t>的点为背景</w:t>
      </w:r>
      <w:r>
        <w:rPr>
          <w:rFonts w:hint="eastAsia"/>
        </w:rPr>
        <w:t>物体</w:t>
      </w:r>
      <w:r w:rsidRPr="007C1A3E">
        <w:rPr>
          <w:rFonts w:hint="eastAsia"/>
        </w:rPr>
        <w:t>。通过对图像</w:t>
      </w:r>
      <w:r w:rsidRPr="007C1A3E">
        <w:rPr>
          <w:rFonts w:hint="eastAsia"/>
        </w:rPr>
        <w:t>Rn'</w:t>
      </w:r>
      <w:r w:rsidRPr="007C1A3E">
        <w:rPr>
          <w:rFonts w:hint="eastAsia"/>
        </w:rPr>
        <w:t>的连通性分析，得到包含完整运动目标的图像</w:t>
      </w:r>
      <w:r w:rsidRPr="007C1A3E">
        <w:rPr>
          <w:rFonts w:hint="eastAsia"/>
        </w:rPr>
        <w:t>Rn</w:t>
      </w:r>
      <w:r w:rsidRPr="007C1A3E">
        <w:rPr>
          <w:rFonts w:hint="eastAsia"/>
        </w:rPr>
        <w:t>。</w:t>
      </w:r>
    </w:p>
    <w:p w14:paraId="4A1A5A12" w14:textId="7987B557" w:rsidR="00855406" w:rsidRPr="00DA52A5" w:rsidRDefault="002F1356" w:rsidP="00855406">
      <w:pPr>
        <w:pStyle w:val="af5"/>
        <w:ind w:firstLine="482"/>
        <w:rPr>
          <w:rStyle w:val="afd"/>
          <w:b/>
          <w:color w:val="000000" w:themeColor="text1"/>
        </w:rPr>
      </w:pPr>
      <m:oMathPara>
        <m:oMath>
          <m:eqArr>
            <m:eqArrPr>
              <m:maxDist m:val="1"/>
              <m:ctrlPr>
                <w:rPr>
                  <w:rStyle w:val="afd"/>
                  <w:rFonts w:ascii="Cambria Math" w:hAnsi="Cambria Math"/>
                  <w:b/>
                  <w:i/>
                  <w:color w:val="000000" w:themeColor="text1"/>
                </w:rPr>
              </m:ctrlPr>
            </m:eqArrPr>
            <m:e>
              <m:eqArr>
                <m:eqArrPr>
                  <m:maxDist m:val="1"/>
                  <m:ctrlPr>
                    <w:rPr>
                      <w:rStyle w:val="afd"/>
                      <w:rFonts w:ascii="Cambria Math" w:hAnsi="Cambria Math"/>
                      <w:b/>
                      <w:i/>
                      <w:color w:val="000000" w:themeColor="text1"/>
                    </w:rPr>
                  </m:ctrlPr>
                </m:eqArrPr>
                <m:e>
                  <m:sSub>
                    <m:sSubPr>
                      <m:ctrlPr>
                        <w:rPr>
                          <w:rStyle w:val="afd"/>
                          <w:rFonts w:ascii="Cambria Math" w:hAnsi="Cambria Math"/>
                          <w:b/>
                          <w:color w:val="000000" w:themeColor="text1"/>
                        </w:rPr>
                      </m:ctrlPr>
                    </m:sSubPr>
                    <m:e>
                      <m:r>
                        <m:rPr>
                          <m:sty m:val="b"/>
                        </m:rPr>
                        <w:rPr>
                          <w:rStyle w:val="afd"/>
                          <w:rFonts w:ascii="Cambria Math" w:hAnsi="Cambria Math"/>
                          <w:color w:val="000000" w:themeColor="text1"/>
                        </w:rPr>
                        <m:t>D</m:t>
                      </m:r>
                    </m:e>
                    <m:sub>
                      <m:r>
                        <m:rPr>
                          <m:sty m:val="b"/>
                        </m:rPr>
                        <w:rPr>
                          <w:rStyle w:val="afd"/>
                          <w:rFonts w:ascii="Cambria Math" w:hAnsi="Cambria Math"/>
                          <w:color w:val="000000" w:themeColor="text1"/>
                        </w:rPr>
                        <m:t>n</m:t>
                      </m:r>
                    </m:sub>
                  </m:sSub>
                  <m:d>
                    <m:dPr>
                      <m:ctrlPr>
                        <w:rPr>
                          <w:rStyle w:val="afd"/>
                          <w:rFonts w:ascii="Cambria Math" w:hAnsi="Cambria Math"/>
                          <w:b/>
                          <w:color w:val="000000" w:themeColor="text1"/>
                        </w:rPr>
                      </m:ctrlPr>
                    </m:dPr>
                    <m:e>
                      <m:r>
                        <m:rPr>
                          <m:sty m:val="b"/>
                        </m:rPr>
                        <w:rPr>
                          <w:rStyle w:val="afd"/>
                          <w:rFonts w:ascii="Cambria Math" w:hAnsi="Cambria Math"/>
                          <w:color w:val="000000" w:themeColor="text1"/>
                        </w:rPr>
                        <m:t>x,y</m:t>
                      </m:r>
                    </m:e>
                  </m:d>
                  <m:r>
                    <m:rPr>
                      <m:sty m:val="b"/>
                    </m:rPr>
                    <w:rPr>
                      <w:rStyle w:val="afd"/>
                      <w:rFonts w:ascii="Cambria Math" w:hAnsi="Cambria Math"/>
                      <w:color w:val="000000" w:themeColor="text1"/>
                    </w:rPr>
                    <m:t>=</m:t>
                  </m:r>
                  <m:d>
                    <m:dPr>
                      <m:begChr m:val="|"/>
                      <m:endChr m:val="|"/>
                      <m:ctrlPr>
                        <w:rPr>
                          <w:rStyle w:val="afd"/>
                          <w:rFonts w:ascii="Cambria Math" w:hAnsi="Cambria Math"/>
                          <w:b/>
                          <w:color w:val="000000" w:themeColor="text1"/>
                        </w:rPr>
                      </m:ctrlPr>
                    </m:dPr>
                    <m:e>
                      <m:sSub>
                        <m:sSubPr>
                          <m:ctrlPr>
                            <w:rPr>
                              <w:rStyle w:val="afd"/>
                              <w:rFonts w:ascii="Cambria Math" w:hAnsi="Cambria Math"/>
                              <w:b/>
                              <w:color w:val="000000" w:themeColor="text1"/>
                            </w:rPr>
                          </m:ctrlPr>
                        </m:sSubPr>
                        <m:e>
                          <m:r>
                            <m:rPr>
                              <m:sty m:val="b"/>
                            </m:rPr>
                            <w:rPr>
                              <w:rStyle w:val="afd"/>
                              <w:rFonts w:ascii="Cambria Math" w:hAnsi="Cambria Math"/>
                              <w:color w:val="000000" w:themeColor="text1"/>
                            </w:rPr>
                            <m:t>f</m:t>
                          </m:r>
                        </m:e>
                        <m:sub>
                          <m:r>
                            <m:rPr>
                              <m:sty m:val="b"/>
                            </m:rPr>
                            <w:rPr>
                              <w:rStyle w:val="afd"/>
                              <w:rFonts w:ascii="Cambria Math" w:hAnsi="Cambria Math"/>
                              <w:color w:val="000000" w:themeColor="text1"/>
                            </w:rPr>
                            <m:t>n</m:t>
                          </m:r>
                        </m:sub>
                      </m:sSub>
                      <m:d>
                        <m:dPr>
                          <m:ctrlPr>
                            <w:rPr>
                              <w:rStyle w:val="afd"/>
                              <w:rFonts w:ascii="Cambria Math" w:hAnsi="Cambria Math"/>
                              <w:b/>
                              <w:color w:val="000000" w:themeColor="text1"/>
                            </w:rPr>
                          </m:ctrlPr>
                        </m:dPr>
                        <m:e>
                          <m:r>
                            <m:rPr>
                              <m:sty m:val="b"/>
                            </m:rPr>
                            <w:rPr>
                              <w:rStyle w:val="afd"/>
                              <w:rFonts w:ascii="Cambria Math" w:hAnsi="Cambria Math"/>
                              <w:color w:val="000000" w:themeColor="text1"/>
                            </w:rPr>
                            <m:t>x,y</m:t>
                          </m:r>
                        </m:e>
                      </m:d>
                      <m:r>
                        <m:rPr>
                          <m:sty m:val="bi"/>
                        </m:rPr>
                        <w:rPr>
                          <w:rStyle w:val="afd"/>
                          <w:rFonts w:ascii="Cambria Math" w:hAnsi="Cambria Math"/>
                          <w:color w:val="000000" w:themeColor="text1"/>
                        </w:rPr>
                        <m:t>-</m:t>
                      </m:r>
                      <m:sSub>
                        <m:sSubPr>
                          <m:ctrlPr>
                            <w:rPr>
                              <w:rStyle w:val="afd"/>
                              <w:rFonts w:ascii="Cambria Math" w:hAnsi="Cambria Math"/>
                              <w:b/>
                              <w:i/>
                              <w:color w:val="000000" w:themeColor="text1"/>
                            </w:rPr>
                          </m:ctrlPr>
                        </m:sSubPr>
                        <m:e>
                          <m:r>
                            <m:rPr>
                              <m:sty m:val="bi"/>
                            </m:rPr>
                            <w:rPr>
                              <w:rStyle w:val="afd"/>
                              <w:rFonts w:ascii="Cambria Math" w:hAnsi="Cambria Math" w:hint="eastAsia"/>
                              <w:color w:val="000000" w:themeColor="text1"/>
                            </w:rPr>
                            <m:t>f</m:t>
                          </m:r>
                        </m:e>
                        <m:sub>
                          <m:r>
                            <m:rPr>
                              <m:sty m:val="bi"/>
                            </m:rPr>
                            <w:rPr>
                              <w:rStyle w:val="afd"/>
                              <w:rFonts w:ascii="Cambria Math" w:hAnsi="Cambria Math"/>
                              <w:color w:val="000000" w:themeColor="text1"/>
                            </w:rPr>
                            <m:t>n-1</m:t>
                          </m:r>
                        </m:sub>
                      </m:s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e>
                  </m:d>
                  <m:r>
                    <m:rPr>
                      <m:sty m:val="bi"/>
                    </m:rPr>
                    <w:rPr>
                      <w:rStyle w:val="afd"/>
                      <w:rFonts w:ascii="Cambria Math" w:hAnsi="Cambria Math"/>
                      <w:color w:val="000000" w:themeColor="text1"/>
                    </w:rPr>
                    <m:t>###(2.1)####</m:t>
                  </m:r>
                  <m:r>
                    <m:rPr>
                      <m:sty m:val="bi"/>
                    </m:rPr>
                    <w:rPr>
                      <w:rStyle w:val="afd"/>
                      <w:rFonts w:ascii="Cambria Math" w:hAnsi="Cambria Math" w:hint="eastAsia"/>
                      <w:color w:val="000000" w:themeColor="text1"/>
                    </w:rPr>
                    <m:t>#</m:t>
                  </m:r>
                  <m:r>
                    <m:rPr>
                      <m:sty m:val="bi"/>
                    </m:rPr>
                    <w:rPr>
                      <w:rStyle w:val="afd"/>
                      <w:rFonts w:ascii="Cambria Math" w:hAnsi="Cambria Math"/>
                      <w:color w:val="000000" w:themeColor="text1"/>
                    </w:rPr>
                    <m:t>#</m:t>
                  </m:r>
                </m:e>
              </m:eqArr>
              <m:r>
                <m:rPr>
                  <m:sty m:val="bi"/>
                </m:rPr>
                <w:rPr>
                  <w:rStyle w:val="afd"/>
                  <w:rFonts w:ascii="Cambria Math" w:hAnsi="Cambria Math"/>
                  <w:color w:val="000000" w:themeColor="text1"/>
                </w:rPr>
                <m:t>#</m:t>
              </m:r>
            </m:e>
          </m:eqArr>
        </m:oMath>
      </m:oMathPara>
    </w:p>
    <w:p w14:paraId="6FFE3502" w14:textId="77777777" w:rsidR="00855406" w:rsidRPr="00DA52A5" w:rsidRDefault="00855406" w:rsidP="00855406">
      <w:pPr>
        <w:pStyle w:val="af5"/>
        <w:ind w:firstLineChars="0" w:firstLine="0"/>
        <w:rPr>
          <w:rStyle w:val="afd"/>
          <w:b/>
          <w:color w:val="000000" w:themeColor="text1"/>
        </w:rPr>
      </w:pPr>
    </w:p>
    <w:p w14:paraId="06449114" w14:textId="068CE836" w:rsidR="00855406" w:rsidRPr="00DA52A5" w:rsidRDefault="002F1356" w:rsidP="00855406">
      <w:pPr>
        <w:pStyle w:val="af5"/>
        <w:ind w:firstLine="482"/>
        <w:rPr>
          <w:rStyle w:val="afd"/>
          <w:b/>
          <w:color w:val="000000" w:themeColor="text1"/>
        </w:rPr>
      </w:pPr>
      <m:oMathPara>
        <m:oMath>
          <m:eqArr>
            <m:eqArrPr>
              <m:maxDist m:val="1"/>
              <m:ctrlPr>
                <w:rPr>
                  <w:rStyle w:val="afd"/>
                  <w:rFonts w:ascii="Cambria Math" w:hAnsi="Cambria Math"/>
                  <w:b/>
                  <w:color w:val="000000" w:themeColor="text1"/>
                </w:rPr>
              </m:ctrlPr>
            </m:eqArrPr>
            <m:e>
              <m:sSub>
                <m:sSubPr>
                  <m:ctrlPr>
                    <w:rPr>
                      <w:rStyle w:val="afd"/>
                      <w:rFonts w:ascii="Cambria Math" w:hAnsi="Cambria Math"/>
                      <w:b/>
                      <w:i/>
                      <w:color w:val="000000" w:themeColor="text1"/>
                    </w:rPr>
                  </m:ctrlPr>
                </m:sSubPr>
                <m:e>
                  <m:r>
                    <m:rPr>
                      <m:sty m:val="bi"/>
                    </m:rPr>
                    <w:rPr>
                      <w:rStyle w:val="afd"/>
                      <w:rFonts w:ascii="Cambria Math" w:hAnsi="Cambria Math"/>
                      <w:color w:val="000000" w:themeColor="text1"/>
                    </w:rPr>
                    <m:t>D</m:t>
                  </m:r>
                </m:e>
                <m:sub>
                  <m:r>
                    <m:rPr>
                      <m:sty m:val="bi"/>
                    </m:rPr>
                    <w:rPr>
                      <w:rStyle w:val="afd"/>
                      <w:rFonts w:ascii="Cambria Math" w:hAnsi="Cambria Math"/>
                      <w:color w:val="000000" w:themeColor="text1"/>
                    </w:rPr>
                    <m:t>n</m:t>
                  </m:r>
                </m:sub>
              </m:s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r>
                <m:rPr>
                  <m:sty m:val="bi"/>
                </m:rPr>
                <w:rPr>
                  <w:rStyle w:val="afd"/>
                  <w:rFonts w:ascii="Cambria Math" w:hAnsi="Cambria Math"/>
                  <w:color w:val="000000" w:themeColor="text1"/>
                </w:rPr>
                <m:t>=</m:t>
              </m:r>
              <m:d>
                <m:dPr>
                  <m:begChr m:val="|"/>
                  <m:endChr m:val="|"/>
                  <m:ctrlPr>
                    <w:rPr>
                      <w:rStyle w:val="afd"/>
                      <w:rFonts w:ascii="Cambria Math" w:hAnsi="Cambria Math"/>
                      <w:b/>
                      <w:color w:val="000000" w:themeColor="text1"/>
                    </w:rPr>
                  </m:ctrlPr>
                </m:dPr>
                <m:e>
                  <m:sSub>
                    <m:sSubPr>
                      <m:ctrlPr>
                        <w:rPr>
                          <w:rStyle w:val="afd"/>
                          <w:rFonts w:ascii="Cambria Math" w:hAnsi="Cambria Math"/>
                          <w:b/>
                          <w:i/>
                          <w:color w:val="000000" w:themeColor="text1"/>
                        </w:rPr>
                      </m:ctrlPr>
                    </m:sSubPr>
                    <m:e>
                      <m:r>
                        <m:rPr>
                          <m:sty m:val="bi"/>
                        </m:rPr>
                        <w:rPr>
                          <w:rStyle w:val="afd"/>
                          <w:rFonts w:ascii="Cambria Math" w:hAnsi="Cambria Math"/>
                          <w:color w:val="000000" w:themeColor="text1"/>
                        </w:rPr>
                        <m:t>f</m:t>
                      </m:r>
                      <m:ctrlPr>
                        <w:rPr>
                          <w:rStyle w:val="afd"/>
                          <w:rFonts w:ascii="Cambria Math" w:hAnsi="Cambria Math"/>
                          <w:b/>
                          <w:color w:val="000000" w:themeColor="text1"/>
                        </w:rPr>
                      </m:ctrlPr>
                    </m:e>
                    <m:sub>
                      <m:r>
                        <m:rPr>
                          <m:sty m:val="bi"/>
                        </m:rPr>
                        <w:rPr>
                          <w:rStyle w:val="afd"/>
                          <w:rFonts w:ascii="Cambria Math" w:hAnsi="Cambria Math"/>
                          <w:color w:val="000000" w:themeColor="text1"/>
                        </w:rPr>
                        <m:t>n+1</m:t>
                      </m:r>
                    </m:sub>
                  </m:s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r>
                    <m:rPr>
                      <m:sty m:val="bi"/>
                    </m:rPr>
                    <w:rPr>
                      <w:rStyle w:val="afd"/>
                      <w:rFonts w:ascii="Cambria Math" w:hAnsi="Cambria Math"/>
                      <w:color w:val="000000" w:themeColor="text1"/>
                    </w:rPr>
                    <m:t>-</m:t>
                  </m:r>
                  <m:sSub>
                    <m:sSubPr>
                      <m:ctrlPr>
                        <w:rPr>
                          <w:rStyle w:val="afd"/>
                          <w:rFonts w:ascii="Cambria Math" w:hAnsi="Cambria Math"/>
                          <w:b/>
                          <w:i/>
                          <w:color w:val="000000" w:themeColor="text1"/>
                        </w:rPr>
                      </m:ctrlPr>
                    </m:sSubPr>
                    <m:e>
                      <m:r>
                        <m:rPr>
                          <m:sty m:val="bi"/>
                        </m:rPr>
                        <w:rPr>
                          <w:rStyle w:val="afd"/>
                          <w:rFonts w:ascii="Cambria Math" w:hAnsi="Cambria Math"/>
                          <w:color w:val="000000" w:themeColor="text1"/>
                        </w:rPr>
                        <m:t>f</m:t>
                      </m:r>
                    </m:e>
                    <m:sub>
                      <m:r>
                        <m:rPr>
                          <m:sty m:val="bi"/>
                        </m:rPr>
                        <w:rPr>
                          <w:rStyle w:val="afd"/>
                          <w:rFonts w:ascii="Cambria Math" w:hAnsi="Cambria Math"/>
                          <w:color w:val="000000" w:themeColor="text1"/>
                        </w:rPr>
                        <m:t>n</m:t>
                      </m:r>
                    </m:sub>
                  </m:s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e>
              </m:d>
              <m:r>
                <m:rPr>
                  <m:sty m:val="b"/>
                </m:rPr>
                <w:rPr>
                  <w:rStyle w:val="afd"/>
                  <w:rFonts w:ascii="Cambria Math" w:hAnsi="Cambria Math" w:hint="eastAsia"/>
                  <w:color w:val="000000" w:themeColor="text1"/>
                </w:rPr>
                <m:t>∩</m:t>
              </m:r>
              <m:d>
                <m:dPr>
                  <m:begChr m:val="|"/>
                  <m:endChr m:val="|"/>
                  <m:ctrlPr>
                    <w:rPr>
                      <w:rStyle w:val="afd"/>
                      <w:rFonts w:ascii="Cambria Math" w:hAnsi="Cambria Math"/>
                      <w:b/>
                      <w:color w:val="000000" w:themeColor="text1"/>
                    </w:rPr>
                  </m:ctrlPr>
                </m:dPr>
                <m:e>
                  <m:sSub>
                    <m:sSubPr>
                      <m:ctrlPr>
                        <w:rPr>
                          <w:rStyle w:val="afd"/>
                          <w:rFonts w:ascii="Cambria Math" w:hAnsi="Cambria Math"/>
                          <w:b/>
                          <w:i/>
                          <w:color w:val="000000" w:themeColor="text1"/>
                        </w:rPr>
                      </m:ctrlPr>
                    </m:sSubPr>
                    <m:e>
                      <m:r>
                        <m:rPr>
                          <m:sty m:val="bi"/>
                        </m:rPr>
                        <w:rPr>
                          <w:rStyle w:val="afd"/>
                          <w:rFonts w:ascii="Cambria Math" w:hAnsi="Cambria Math"/>
                          <w:color w:val="000000" w:themeColor="text1"/>
                        </w:rPr>
                        <m:t>f</m:t>
                      </m:r>
                      <m:ctrlPr>
                        <w:rPr>
                          <w:rStyle w:val="afd"/>
                          <w:rFonts w:ascii="Cambria Math" w:hAnsi="Cambria Math"/>
                          <w:b/>
                          <w:color w:val="000000" w:themeColor="text1"/>
                        </w:rPr>
                      </m:ctrlPr>
                    </m:e>
                    <m:sub>
                      <m:r>
                        <m:rPr>
                          <m:sty m:val="bi"/>
                        </m:rPr>
                        <w:rPr>
                          <w:rStyle w:val="afd"/>
                          <w:rFonts w:ascii="Cambria Math" w:hAnsi="Cambria Math"/>
                          <w:color w:val="000000" w:themeColor="text1"/>
                        </w:rPr>
                        <m:t>n</m:t>
                      </m:r>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sub>
                  </m:sSub>
                  <m:r>
                    <m:rPr>
                      <m:sty m:val="bi"/>
                    </m:rPr>
                    <w:rPr>
                      <w:rStyle w:val="afd"/>
                      <w:rFonts w:ascii="Cambria Math" w:hAnsi="Cambria Math"/>
                      <w:color w:val="000000" w:themeColor="text1"/>
                    </w:rPr>
                    <m:t>-</m:t>
                  </m:r>
                  <m:sSub>
                    <m:sSubPr>
                      <m:ctrlPr>
                        <w:rPr>
                          <w:rStyle w:val="afd"/>
                          <w:rFonts w:ascii="Cambria Math" w:hAnsi="Cambria Math"/>
                          <w:b/>
                          <w:i/>
                          <w:color w:val="000000" w:themeColor="text1"/>
                        </w:rPr>
                      </m:ctrlPr>
                    </m:sSubPr>
                    <m:e>
                      <m:r>
                        <m:rPr>
                          <m:sty m:val="bi"/>
                        </m:rPr>
                        <w:rPr>
                          <w:rStyle w:val="afd"/>
                          <w:rFonts w:ascii="Cambria Math" w:hAnsi="Cambria Math"/>
                          <w:color w:val="000000" w:themeColor="text1"/>
                        </w:rPr>
                        <m:t>f</m:t>
                      </m:r>
                    </m:e>
                    <m:sub>
                      <m:r>
                        <m:rPr>
                          <m:sty m:val="bi"/>
                        </m:rPr>
                        <w:rPr>
                          <w:rStyle w:val="afd"/>
                          <w:rFonts w:ascii="Cambria Math" w:hAnsi="Cambria Math"/>
                          <w:color w:val="000000" w:themeColor="text1"/>
                        </w:rPr>
                        <m:t>n-1</m:t>
                      </m:r>
                    </m:sub>
                  </m:s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e>
              </m:d>
              <m:r>
                <m:rPr>
                  <m:sty m:val="bi"/>
                </m:rPr>
                <w:rPr>
                  <w:rStyle w:val="afd"/>
                  <w:rFonts w:ascii="Cambria Math" w:hAnsi="Cambria Math"/>
                  <w:color w:val="000000" w:themeColor="text1"/>
                </w:rPr>
                <m:t>#</m:t>
              </m:r>
              <m:d>
                <m:dPr>
                  <m:ctrlPr>
                    <w:rPr>
                      <w:rStyle w:val="afd"/>
                      <w:rFonts w:ascii="Cambria Math" w:hAnsi="Cambria Math"/>
                      <w:b/>
                      <w:color w:val="000000" w:themeColor="text1"/>
                    </w:rPr>
                  </m:ctrlPr>
                </m:dPr>
                <m:e>
                  <m:r>
                    <m:rPr>
                      <m:sty m:val="b"/>
                    </m:rPr>
                    <w:rPr>
                      <w:rStyle w:val="afd"/>
                      <w:rFonts w:ascii="Cambria Math" w:hAnsi="Cambria Math"/>
                      <w:color w:val="000000" w:themeColor="text1"/>
                    </w:rPr>
                    <m:t>2.2</m:t>
                  </m:r>
                </m:e>
              </m:d>
              <m:ctrlPr>
                <w:rPr>
                  <w:rStyle w:val="afd"/>
                  <w:rFonts w:ascii="Cambria Math" w:hAnsi="Cambria Math"/>
                  <w:b/>
                  <w:i/>
                  <w:color w:val="000000" w:themeColor="text1"/>
                </w:rPr>
              </m:ctrlPr>
            </m:e>
          </m:eqArr>
        </m:oMath>
      </m:oMathPara>
    </w:p>
    <w:p w14:paraId="0F7E6FC8" w14:textId="77777777" w:rsidR="00855406" w:rsidRPr="00DA52A5" w:rsidRDefault="00855406" w:rsidP="00855406">
      <w:pPr>
        <w:pStyle w:val="af5"/>
        <w:rPr>
          <w:rStyle w:val="afd"/>
          <w:color w:val="000000" w:themeColor="text1"/>
        </w:rPr>
      </w:pPr>
    </w:p>
    <w:p w14:paraId="0092F206" w14:textId="77777777" w:rsidR="00855406" w:rsidRPr="00DA52A5" w:rsidRDefault="002F1356" w:rsidP="00855406">
      <w:pPr>
        <w:pStyle w:val="af5"/>
        <w:spacing w:line="240" w:lineRule="atLeast"/>
        <w:ind w:firstLine="482"/>
        <w:rPr>
          <w:rStyle w:val="afd"/>
          <w:b/>
          <w:color w:val="000000" w:themeColor="text1"/>
        </w:rPr>
      </w:pPr>
      <m:oMathPara>
        <m:oMath>
          <m:eqArr>
            <m:eqArrPr>
              <m:maxDist m:val="1"/>
              <m:ctrlPr>
                <w:rPr>
                  <w:rStyle w:val="afd"/>
                  <w:rFonts w:ascii="Cambria Math" w:hAnsi="Cambria Math"/>
                  <w:b/>
                  <w:i/>
                  <w:color w:val="000000" w:themeColor="text1"/>
                </w:rPr>
              </m:ctrlPr>
            </m:eqArrPr>
            <m:e>
              <m:r>
                <m:rPr>
                  <m:sty m:val="bi"/>
                </m:rPr>
                <w:rPr>
                  <w:rStyle w:val="afd"/>
                  <w:rFonts w:ascii="Cambria Math" w:hAnsi="Cambria Math"/>
                  <w:color w:val="000000" w:themeColor="text1"/>
                </w:rPr>
                <m:t>Max</m:t>
              </m:r>
              <m:d>
                <m:dPr>
                  <m:begChr m:val="|"/>
                  <m:endChr m:val="|"/>
                  <m:ctrlPr>
                    <w:rPr>
                      <w:rStyle w:val="afd"/>
                      <w:rFonts w:ascii="Cambria Math" w:hAnsi="Cambria Math"/>
                      <w:b/>
                      <w:color w:val="000000" w:themeColor="text1"/>
                    </w:rPr>
                  </m:ctrlPr>
                </m:dPr>
                <m:e>
                  <m:sSub>
                    <m:sSubPr>
                      <m:ctrlPr>
                        <w:rPr>
                          <w:rStyle w:val="afd"/>
                          <w:rFonts w:ascii="Cambria Math" w:hAnsi="Cambria Math"/>
                          <w:b/>
                          <w:i/>
                          <w:color w:val="000000" w:themeColor="text1"/>
                        </w:rPr>
                      </m:ctrlPr>
                    </m:sSubPr>
                    <m:e>
                      <m:r>
                        <m:rPr>
                          <m:sty m:val="bi"/>
                        </m:rPr>
                        <w:rPr>
                          <w:rStyle w:val="afd"/>
                          <w:rFonts w:ascii="Cambria Math" w:hAnsi="Cambria Math"/>
                          <w:color w:val="000000" w:themeColor="text1"/>
                        </w:rPr>
                        <m:t>f</m:t>
                      </m:r>
                      <m:ctrlPr>
                        <w:rPr>
                          <w:rStyle w:val="afd"/>
                          <w:rFonts w:ascii="Cambria Math" w:hAnsi="Cambria Math"/>
                          <w:b/>
                          <w:color w:val="000000" w:themeColor="text1"/>
                        </w:rPr>
                      </m:ctrlPr>
                    </m:e>
                    <m:sub>
                      <m:r>
                        <m:rPr>
                          <m:sty m:val="bi"/>
                        </m:rPr>
                        <w:rPr>
                          <w:rStyle w:val="afd"/>
                          <w:rFonts w:ascii="Cambria Math" w:hAnsi="Cambria Math"/>
                          <w:color w:val="000000" w:themeColor="text1"/>
                        </w:rPr>
                        <m:t>n</m:t>
                      </m:r>
                    </m:sub>
                  </m:s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r>
                    <m:rPr>
                      <m:sty m:val="bi"/>
                    </m:rPr>
                    <w:rPr>
                      <w:rStyle w:val="afd"/>
                      <w:rFonts w:ascii="Cambria Math" w:hAnsi="Cambria Math"/>
                      <w:color w:val="000000" w:themeColor="text1"/>
                    </w:rPr>
                    <m:t>-</m:t>
                  </m:r>
                  <m:sSub>
                    <m:sSubPr>
                      <m:ctrlPr>
                        <w:rPr>
                          <w:rStyle w:val="afd"/>
                          <w:rFonts w:ascii="Cambria Math" w:hAnsi="Cambria Math"/>
                          <w:b/>
                          <w:i/>
                          <w:color w:val="000000" w:themeColor="text1"/>
                        </w:rPr>
                      </m:ctrlPr>
                    </m:sSubPr>
                    <m:e>
                      <m:r>
                        <m:rPr>
                          <m:sty m:val="bi"/>
                        </m:rPr>
                        <w:rPr>
                          <w:rStyle w:val="afd"/>
                          <w:rFonts w:ascii="Cambria Math" w:hAnsi="Cambria Math"/>
                          <w:color w:val="000000" w:themeColor="text1"/>
                        </w:rPr>
                        <m:t>f</m:t>
                      </m:r>
                    </m:e>
                    <m:sub>
                      <m:r>
                        <m:rPr>
                          <m:sty m:val="bi"/>
                        </m:rPr>
                        <w:rPr>
                          <w:rStyle w:val="afd"/>
                          <w:rFonts w:ascii="Cambria Math" w:hAnsi="Cambria Math"/>
                          <w:color w:val="000000" w:themeColor="text1"/>
                        </w:rPr>
                        <m:t>n-1</m:t>
                      </m:r>
                    </m:sub>
                  </m:s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e>
              </m:d>
              <m:r>
                <m:rPr>
                  <m:sty m:val="bi"/>
                </m:rPr>
                <w:rPr>
                  <w:rStyle w:val="afd"/>
                  <w:rFonts w:ascii="Cambria Math" w:hAnsi="Cambria Math"/>
                  <w:color w:val="000000" w:themeColor="text1"/>
                </w:rPr>
                <m:t>&gt;T+λ</m:t>
              </m:r>
              <m:f>
                <m:fPr>
                  <m:ctrlPr>
                    <w:rPr>
                      <w:rStyle w:val="afd"/>
                      <w:rFonts w:ascii="Cambria Math" w:hAnsi="Cambria Math"/>
                      <w:b/>
                      <w:color w:val="000000" w:themeColor="text1"/>
                    </w:rPr>
                  </m:ctrlPr>
                </m:fPr>
                <m:num>
                  <m:r>
                    <m:rPr>
                      <m:sty m:val="bi"/>
                    </m:rPr>
                    <w:rPr>
                      <w:rStyle w:val="afd"/>
                      <w:rFonts w:ascii="Cambria Math" w:hAnsi="Cambria Math"/>
                      <w:color w:val="000000" w:themeColor="text1"/>
                    </w:rPr>
                    <m:t>1</m:t>
                  </m:r>
                  <m:ctrlPr>
                    <w:rPr>
                      <w:rStyle w:val="afd"/>
                      <w:rFonts w:ascii="Cambria Math" w:hAnsi="Cambria Math"/>
                      <w:b/>
                      <w:i/>
                      <w:color w:val="000000" w:themeColor="text1"/>
                    </w:rPr>
                  </m:ctrlPr>
                </m:num>
                <m:den>
                  <m:r>
                    <m:rPr>
                      <m:sty m:val="bi"/>
                    </m:rPr>
                    <w:rPr>
                      <w:rStyle w:val="afd"/>
                      <w:rFonts w:ascii="Cambria Math" w:hAnsi="Cambria Math"/>
                      <w:color w:val="000000" w:themeColor="text1"/>
                    </w:rPr>
                    <m:t>N</m:t>
                  </m:r>
                  <m:ctrlPr>
                    <w:rPr>
                      <w:rStyle w:val="afd"/>
                      <w:rFonts w:ascii="Cambria Math" w:hAnsi="Cambria Math"/>
                      <w:b/>
                      <w:i/>
                      <w:color w:val="000000" w:themeColor="text1"/>
                    </w:rPr>
                  </m:ctrlPr>
                </m:den>
              </m:f>
              <m:nary>
                <m:naryPr>
                  <m:chr m:val="∑"/>
                  <m:supHide m:val="1"/>
                  <m:ctrlPr>
                    <w:rPr>
                      <w:rStyle w:val="afd"/>
                      <w:rFonts w:ascii="Cambria Math" w:hAnsi="Cambria Math"/>
                      <w:b/>
                      <w:color w:val="000000" w:themeColor="text1"/>
                    </w:rPr>
                  </m:ctrlPr>
                </m:naryPr>
                <m: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r>
                    <m:rPr>
                      <m:sty m:val="b"/>
                    </m:rPr>
                    <w:rPr>
                      <w:rStyle w:val="afd"/>
                      <w:rFonts w:ascii="Cambria Math" w:hAnsi="Cambria Math" w:hint="eastAsia"/>
                      <w:color w:val="000000" w:themeColor="text1"/>
                    </w:rPr>
                    <m:t>∈</m:t>
                  </m:r>
                  <m:r>
                    <m:rPr>
                      <m:sty m:val="bi"/>
                    </m:rPr>
                    <w:rPr>
                      <w:rStyle w:val="afd"/>
                      <w:rFonts w:ascii="Cambria Math" w:hAnsi="Cambria Math"/>
                      <w:color w:val="000000" w:themeColor="text1"/>
                    </w:rPr>
                    <m:t>A</m:t>
                  </m:r>
                </m:sub>
                <m:sup>
                  <m:ctrlPr>
                    <w:rPr>
                      <w:rStyle w:val="afd"/>
                      <w:rFonts w:ascii="Cambria Math" w:hAnsi="Cambria Math"/>
                      <w:b/>
                      <w:i/>
                      <w:color w:val="000000" w:themeColor="text1"/>
                    </w:rPr>
                  </m:ctrlPr>
                </m:sup>
                <m:e>
                  <m:d>
                    <m:dPr>
                      <m:begChr m:val="|"/>
                      <m:endChr m:val="|"/>
                      <m:ctrlPr>
                        <w:rPr>
                          <w:rStyle w:val="afd"/>
                          <w:rFonts w:ascii="Cambria Math" w:hAnsi="Cambria Math"/>
                          <w:b/>
                          <w:color w:val="000000" w:themeColor="text1"/>
                        </w:rPr>
                      </m:ctrlPr>
                    </m:dPr>
                    <m:e>
                      <m:sSub>
                        <m:sSubPr>
                          <m:ctrlPr>
                            <w:rPr>
                              <w:rStyle w:val="afd"/>
                              <w:rFonts w:ascii="Cambria Math" w:hAnsi="Cambria Math"/>
                              <w:b/>
                              <w:i/>
                              <w:color w:val="000000" w:themeColor="text1"/>
                            </w:rPr>
                          </m:ctrlPr>
                        </m:sSubPr>
                        <m:e>
                          <m:r>
                            <m:rPr>
                              <m:sty m:val="bi"/>
                            </m:rPr>
                            <w:rPr>
                              <w:rStyle w:val="afd"/>
                              <w:rFonts w:ascii="Cambria Math" w:hAnsi="Cambria Math"/>
                              <w:color w:val="000000" w:themeColor="text1"/>
                            </w:rPr>
                            <m:t>f</m:t>
                          </m:r>
                          <m:ctrlPr>
                            <w:rPr>
                              <w:rStyle w:val="afd"/>
                              <w:rFonts w:ascii="Cambria Math" w:hAnsi="Cambria Math"/>
                              <w:b/>
                              <w:color w:val="000000" w:themeColor="text1"/>
                            </w:rPr>
                          </m:ctrlPr>
                        </m:e>
                        <m:sub>
                          <m:r>
                            <m:rPr>
                              <m:sty m:val="bi"/>
                            </m:rPr>
                            <w:rPr>
                              <w:rStyle w:val="afd"/>
                              <w:rFonts w:ascii="Cambria Math" w:hAnsi="Cambria Math"/>
                              <w:color w:val="000000" w:themeColor="text1"/>
                            </w:rPr>
                            <m:t>n</m:t>
                          </m:r>
                        </m:sub>
                      </m:s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r>
                        <m:rPr>
                          <m:sty m:val="bi"/>
                        </m:rPr>
                        <w:rPr>
                          <w:rStyle w:val="afd"/>
                          <w:rFonts w:ascii="Cambria Math" w:hAnsi="Cambria Math"/>
                          <w:color w:val="000000" w:themeColor="text1"/>
                        </w:rPr>
                        <m:t>-</m:t>
                      </m:r>
                      <m:sSub>
                        <m:sSubPr>
                          <m:ctrlPr>
                            <w:rPr>
                              <w:rStyle w:val="afd"/>
                              <w:rFonts w:ascii="Cambria Math" w:hAnsi="Cambria Math"/>
                              <w:b/>
                              <w:i/>
                              <w:color w:val="000000" w:themeColor="text1"/>
                            </w:rPr>
                          </m:ctrlPr>
                        </m:sSubPr>
                        <m:e>
                          <m:r>
                            <m:rPr>
                              <m:sty m:val="bi"/>
                            </m:rPr>
                            <w:rPr>
                              <w:rStyle w:val="afd"/>
                              <w:rFonts w:ascii="Cambria Math" w:hAnsi="Cambria Math"/>
                              <w:color w:val="000000" w:themeColor="text1"/>
                            </w:rPr>
                            <m:t>f</m:t>
                          </m:r>
                        </m:e>
                        <m:sub>
                          <m:r>
                            <m:rPr>
                              <m:sty m:val="bi"/>
                            </m:rPr>
                            <w:rPr>
                              <w:rStyle w:val="afd"/>
                              <w:rFonts w:ascii="Cambria Math" w:hAnsi="Cambria Math"/>
                              <w:color w:val="000000" w:themeColor="text1"/>
                            </w:rPr>
                            <m:t>n-1</m:t>
                          </m:r>
                        </m:sub>
                      </m:sSub>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x,y</m:t>
                          </m:r>
                        </m:e>
                      </m:d>
                    </m:e>
                  </m:d>
                  <m:ctrlPr>
                    <w:rPr>
                      <w:rStyle w:val="afd"/>
                      <w:rFonts w:ascii="Cambria Math" w:hAnsi="Cambria Math"/>
                      <w:b/>
                      <w:i/>
                      <w:color w:val="000000" w:themeColor="text1"/>
                    </w:rPr>
                  </m:ctrlPr>
                </m:e>
              </m:nary>
              <m:r>
                <m:rPr>
                  <m:sty m:val="bi"/>
                </m:rPr>
                <w:rPr>
                  <w:rStyle w:val="afd"/>
                  <w:rFonts w:ascii="Cambria Math" w:hAnsi="Cambria Math"/>
                  <w:color w:val="000000" w:themeColor="text1"/>
                </w:rPr>
                <m:t>#</m:t>
              </m:r>
              <m:d>
                <m:dPr>
                  <m:ctrlPr>
                    <w:rPr>
                      <w:rStyle w:val="afd"/>
                      <w:rFonts w:ascii="Cambria Math" w:hAnsi="Cambria Math"/>
                      <w:b/>
                      <w:i/>
                      <w:color w:val="000000" w:themeColor="text1"/>
                    </w:rPr>
                  </m:ctrlPr>
                </m:dPr>
                <m:e>
                  <m:r>
                    <m:rPr>
                      <m:sty m:val="bi"/>
                    </m:rPr>
                    <w:rPr>
                      <w:rStyle w:val="afd"/>
                      <w:rFonts w:ascii="Cambria Math" w:hAnsi="Cambria Math"/>
                      <w:color w:val="000000" w:themeColor="text1"/>
                    </w:rPr>
                    <m:t>2.3</m:t>
                  </m:r>
                </m:e>
              </m:d>
            </m:e>
          </m:eqArr>
        </m:oMath>
      </m:oMathPara>
    </w:p>
    <w:p w14:paraId="205B83A8" w14:textId="77777777" w:rsidR="00855406" w:rsidRPr="00990895" w:rsidRDefault="00855406" w:rsidP="00855406">
      <w:pPr>
        <w:pStyle w:val="af5"/>
        <w:spacing w:line="240" w:lineRule="atLeast"/>
        <w:ind w:firstLine="482"/>
        <w:rPr>
          <w:rStyle w:val="afd"/>
          <w:b/>
        </w:rPr>
      </w:pPr>
    </w:p>
    <w:p w14:paraId="71D695B4" w14:textId="77777777" w:rsidR="00855406" w:rsidRPr="00C01036" w:rsidRDefault="00855406" w:rsidP="00855406">
      <w:pPr>
        <w:pStyle w:val="af5"/>
        <w:ind w:firstLineChars="0" w:firstLine="0"/>
        <w:rPr>
          <w:rFonts w:ascii="宋体" w:eastAsia="宋体" w:hAnsi="宋体" w:cs="宋体"/>
        </w:rPr>
      </w:pPr>
    </w:p>
    <w:p w14:paraId="66406589" w14:textId="167C97CF" w:rsidR="00855406" w:rsidRDefault="00855406" w:rsidP="00855406">
      <w:pPr>
        <w:pStyle w:val="af5"/>
      </w:pPr>
      <w:r w:rsidRPr="0035270B">
        <w:rPr>
          <w:rFonts w:hint="eastAsia"/>
        </w:rPr>
        <w:t>两帧差分法适用于目标移动缓慢的场景。</w:t>
      </w:r>
      <w:r>
        <w:rPr>
          <w:rFonts w:hint="eastAsia"/>
        </w:rPr>
        <w:t>一旦物体运动速度过快，</w:t>
      </w:r>
      <w:r w:rsidRPr="0035270B">
        <w:rPr>
          <w:rFonts w:hint="eastAsia"/>
        </w:rPr>
        <w:t>由于目标在相邻帧图像上的位置差较大，两帧图像相减后得到目标</w:t>
      </w:r>
      <w:r>
        <w:rPr>
          <w:rFonts w:hint="eastAsia"/>
        </w:rPr>
        <w:t>并非完整的运动物体</w:t>
      </w:r>
      <w:r w:rsidRPr="0035270B">
        <w:rPr>
          <w:rFonts w:hint="eastAsia"/>
        </w:rPr>
        <w:t>。因此，人们在两帧差分法的基础上提出了三帧差分法。图像坐标系</w:t>
      </w:r>
      <w:r w:rsidRPr="0035270B">
        <w:t>N + 1, N</w:t>
      </w:r>
      <w:r w:rsidRPr="0035270B">
        <w:rPr>
          <w:rFonts w:hint="eastAsia"/>
        </w:rPr>
        <w:t>和帧视频序列中分别</w:t>
      </w:r>
      <w:r w:rsidRPr="0035270B">
        <w:rPr>
          <w:rFonts w:hint="eastAsia"/>
        </w:rPr>
        <w:t>F</w:t>
      </w:r>
      <w:r w:rsidRPr="0035270B">
        <w:t>N</w:t>
      </w:r>
      <w:r w:rsidRPr="0035270B">
        <w:rPr>
          <w:rFonts w:hint="eastAsia"/>
        </w:rPr>
        <w:t>和</w:t>
      </w:r>
      <w:r w:rsidRPr="0035270B">
        <w:t>FN−1,</w:t>
      </w:r>
      <w:r w:rsidRPr="0035270B">
        <w:rPr>
          <w:rFonts w:hint="eastAsia"/>
        </w:rPr>
        <w:t>和相应的像素的灰度值的三个</w:t>
      </w:r>
      <w:r>
        <w:rPr>
          <w:rFonts w:hint="eastAsia"/>
        </w:rPr>
        <w:t>值：</w:t>
      </w:r>
      <w:r w:rsidRPr="0035270B">
        <w:t>FN + 1 (x, y), FN (x, y)</w:t>
      </w:r>
      <w:r w:rsidRPr="0035270B">
        <w:rPr>
          <w:rFonts w:hint="eastAsia"/>
        </w:rPr>
        <w:t>和</w:t>
      </w:r>
      <w:r w:rsidRPr="0035270B">
        <w:t>FN−1 (x, y),</w:t>
      </w:r>
      <w:r w:rsidRPr="0035270B">
        <w:rPr>
          <w:rFonts w:hint="eastAsia"/>
        </w:rPr>
        <w:t>根据方程</w:t>
      </w:r>
      <w:r>
        <w:t>2</w:t>
      </w:r>
      <w:r w:rsidRPr="0035270B">
        <w:t>.3,DN + 1</w:t>
      </w:r>
      <w:r w:rsidRPr="0035270B">
        <w:rPr>
          <w:rFonts w:hint="eastAsia"/>
        </w:rPr>
        <w:t>和</w:t>
      </w:r>
      <w:r w:rsidRPr="0035270B">
        <w:t>DN</w:t>
      </w:r>
      <w:r w:rsidRPr="0035270B">
        <w:rPr>
          <w:rFonts w:hint="eastAsia"/>
        </w:rPr>
        <w:t>分别获得图像。对差分图像</w:t>
      </w:r>
      <w:r w:rsidRPr="0035270B">
        <w:t>DN + 1</w:t>
      </w:r>
      <w:r w:rsidRPr="0035270B">
        <w:rPr>
          <w:rFonts w:hint="eastAsia"/>
        </w:rPr>
        <w:t>和</w:t>
      </w:r>
      <w:r w:rsidRPr="0035270B">
        <w:t>DN</w:t>
      </w:r>
      <w:r w:rsidRPr="0035270B">
        <w:rPr>
          <w:rFonts w:hint="eastAsia"/>
        </w:rPr>
        <w:t>进行操作，得到图像</w:t>
      </w:r>
      <w:r w:rsidRPr="0035270B">
        <w:t xml:space="preserve">DN </w:t>
      </w:r>
      <w:r w:rsidRPr="0035270B">
        <w:rPr>
          <w:rFonts w:hint="eastAsia"/>
        </w:rPr>
        <w:t>'</w:t>
      </w:r>
      <w:r w:rsidRPr="0035270B">
        <w:rPr>
          <w:rFonts w:hint="eastAsia"/>
        </w:rPr>
        <w:t>，</w:t>
      </w:r>
      <w:r>
        <w:rPr>
          <w:rFonts w:hint="eastAsia"/>
        </w:rPr>
        <w:t>对图像</w:t>
      </w:r>
      <w:r>
        <w:rPr>
          <w:rFonts w:hint="eastAsia"/>
        </w:rPr>
        <w:t>DN</w:t>
      </w:r>
      <w:r>
        <w:t>’</w:t>
      </w:r>
      <w:r>
        <w:rPr>
          <w:rFonts w:hint="eastAsia"/>
        </w:rPr>
        <w:t>进行连通性分析后</w:t>
      </w:r>
      <w:r w:rsidRPr="0035270B">
        <w:rPr>
          <w:rFonts w:hint="eastAsia"/>
        </w:rPr>
        <w:t>提取运动目标。在帧间差分法中，阈值</w:t>
      </w:r>
      <w:r w:rsidRPr="0035270B">
        <w:rPr>
          <w:rFonts w:hint="eastAsia"/>
        </w:rPr>
        <w:t>T</w:t>
      </w:r>
      <w:r w:rsidRPr="0035270B">
        <w:rPr>
          <w:rFonts w:hint="eastAsia"/>
        </w:rPr>
        <w:t>的选择</w:t>
      </w:r>
      <w:r>
        <w:rPr>
          <w:rFonts w:hint="eastAsia"/>
        </w:rPr>
        <w:t>至关重要</w:t>
      </w:r>
      <w:r w:rsidRPr="0035270B">
        <w:rPr>
          <w:rFonts w:hint="eastAsia"/>
        </w:rPr>
        <w:t>。如果阈值</w:t>
      </w:r>
      <w:r w:rsidRPr="0035270B">
        <w:rPr>
          <w:rFonts w:hint="eastAsia"/>
        </w:rPr>
        <w:t>T</w:t>
      </w:r>
      <w:r w:rsidRPr="0035270B">
        <w:rPr>
          <w:rFonts w:hint="eastAsia"/>
        </w:rPr>
        <w:t>过小，则无法</w:t>
      </w:r>
      <w:r>
        <w:rPr>
          <w:rFonts w:hint="eastAsia"/>
        </w:rPr>
        <w:t>排出图像中的噪声信息</w:t>
      </w:r>
      <w:r w:rsidRPr="0035270B">
        <w:rPr>
          <w:rFonts w:hint="eastAsia"/>
        </w:rPr>
        <w:t>;</w:t>
      </w:r>
      <w:r w:rsidRPr="0035270B">
        <w:rPr>
          <w:rFonts w:hint="eastAsia"/>
        </w:rPr>
        <w:t>如果阈值</w:t>
      </w:r>
      <w:r w:rsidRPr="0035270B">
        <w:rPr>
          <w:rFonts w:hint="eastAsia"/>
        </w:rPr>
        <w:t>T</w:t>
      </w:r>
      <w:r w:rsidRPr="0035270B">
        <w:rPr>
          <w:rFonts w:hint="eastAsia"/>
        </w:rPr>
        <w:t>过大，可能</w:t>
      </w:r>
      <w:r>
        <w:rPr>
          <w:rFonts w:hint="eastAsia"/>
        </w:rPr>
        <w:t>忽略了部分图像中运动的目标对象，</w:t>
      </w:r>
      <w:r w:rsidRPr="0035270B">
        <w:rPr>
          <w:rFonts w:hint="eastAsia"/>
        </w:rPr>
        <w:t>固定阈值</w:t>
      </w:r>
      <w:r w:rsidRPr="0035270B">
        <w:rPr>
          <w:rFonts w:hint="eastAsia"/>
        </w:rPr>
        <w:t>T</w:t>
      </w:r>
      <w:r w:rsidRPr="0035270B">
        <w:rPr>
          <w:rFonts w:hint="eastAsia"/>
        </w:rPr>
        <w:t>不能适应场景中光线的变化。</w:t>
      </w:r>
    </w:p>
    <w:p w14:paraId="62F48EDD" w14:textId="77777777" w:rsidR="00855406" w:rsidRPr="00A46F63" w:rsidRDefault="00855406" w:rsidP="00855406">
      <w:pPr>
        <w:pStyle w:val="af5"/>
        <w:spacing w:line="240" w:lineRule="auto"/>
      </w:pPr>
      <w:r>
        <w:rPr>
          <w:rFonts w:hint="eastAsia"/>
        </w:rPr>
        <w:t>如图</w:t>
      </w:r>
      <w:r>
        <w:t>2-11</w:t>
      </w:r>
      <w:r>
        <w:rPr>
          <w:rFonts w:hint="eastAsia"/>
        </w:rPr>
        <w:t>是帧间差分算法的对比图，图</w:t>
      </w:r>
      <w:r>
        <w:rPr>
          <w:rFonts w:hint="eastAsia"/>
        </w:rPr>
        <w:t>1</w:t>
      </w:r>
      <w:r>
        <w:rPr>
          <w:rFonts w:hint="eastAsia"/>
        </w:rPr>
        <w:t>是原视频帧的内容，图</w:t>
      </w:r>
      <w:r>
        <w:rPr>
          <w:rFonts w:hint="eastAsia"/>
        </w:rPr>
        <w:t>2</w:t>
      </w:r>
      <w:r>
        <w:rPr>
          <w:rFonts w:hint="eastAsia"/>
        </w:rPr>
        <w:t>是通过帧间差分得到的前景轮廓图。可以看出帧间差分并不能完美的描述出运动目标的轮廓。</w:t>
      </w:r>
    </w:p>
    <w:p w14:paraId="5B199444" w14:textId="3BD89729" w:rsidR="00855406" w:rsidRDefault="00855406" w:rsidP="00855406">
      <w:pPr>
        <w:pStyle w:val="af5"/>
      </w:pPr>
      <w:r w:rsidRPr="002749B4">
        <w:rPr>
          <w:rFonts w:hint="eastAsia"/>
        </w:rPr>
        <w:t>在这种情况下，运动目标在不同图像帧中的位置明显不同，两帧差分法检测到的目标会出现“双”现象，而三帧差分法可以检测到相对完整的运动目标。综上所述，帧差法原理简单，计算量小，能够快速检测出场景中的运动目标。然而，从实验结果可以看出，帧间差分法检测到的目标是不完整的，并且内部存在空洞。这是因为运动目标的位置在相邻帧之间变化缓慢，并且在不同帧的图像中很难检测到目标内部的重叠部分。</w:t>
      </w:r>
      <w:r>
        <w:rPr>
          <w:rFonts w:hint="eastAsia"/>
        </w:rPr>
        <w:t>上述两种帧间差分法一般情况下会与其他算法一起使用。</w:t>
      </w:r>
    </w:p>
    <w:p w14:paraId="1940C82D" w14:textId="7F59E8B0" w:rsidR="00855406" w:rsidRPr="00855406" w:rsidRDefault="00855406" w:rsidP="00855406">
      <w:pPr>
        <w:pStyle w:val="af5"/>
      </w:pPr>
      <w:r>
        <w:rPr>
          <w:rFonts w:hint="eastAsia"/>
        </w:rPr>
        <w:t>还有一种应用在</w:t>
      </w:r>
      <w:r w:rsidRPr="003A5BF9">
        <w:rPr>
          <w:rFonts w:hint="eastAsia"/>
        </w:rPr>
        <w:t>运动目标检测方法是混合高斯模型。混合高斯模型广泛应用于复杂场景的背景建模。</w:t>
      </w:r>
      <w:r w:rsidRPr="003A5BF9">
        <w:rPr>
          <w:rFonts w:hint="eastAsia"/>
        </w:rPr>
        <w:t>GMM</w:t>
      </w:r>
      <w:r w:rsidRPr="003A5BF9">
        <w:rPr>
          <w:rFonts w:hint="eastAsia"/>
        </w:rPr>
        <w:t>背景建模的基本思想</w:t>
      </w:r>
      <w:r>
        <w:rPr>
          <w:rFonts w:hint="eastAsia"/>
        </w:rPr>
        <w:t>是：</w:t>
      </w:r>
      <w:r w:rsidRPr="003A5BF9">
        <w:rPr>
          <w:rFonts w:hint="eastAsia"/>
        </w:rPr>
        <w:t>K</w:t>
      </w:r>
      <w:r>
        <w:t>-</w:t>
      </w:r>
      <w:r w:rsidRPr="003A5BF9">
        <w:rPr>
          <w:rFonts w:hint="eastAsia"/>
        </w:rPr>
        <w:t>高斯分布的叠加来表示像素的颜色，通常在</w:t>
      </w:r>
      <w:r w:rsidRPr="003A5BF9">
        <w:rPr>
          <w:rFonts w:hint="eastAsia"/>
        </w:rPr>
        <w:t>3</w:t>
      </w:r>
      <w:r w:rsidRPr="003A5BF9">
        <w:rPr>
          <w:rFonts w:hint="eastAsia"/>
        </w:rPr>
        <w:t>到</w:t>
      </w:r>
      <w:r w:rsidRPr="003A5BF9">
        <w:rPr>
          <w:rFonts w:hint="eastAsia"/>
        </w:rPr>
        <w:t>5</w:t>
      </w:r>
      <w:r w:rsidRPr="003A5BF9">
        <w:rPr>
          <w:rFonts w:hint="eastAsia"/>
        </w:rPr>
        <w:t>之间。如果像素呈现的颜色</w:t>
      </w:r>
      <w:r w:rsidRPr="003A5BF9">
        <w:rPr>
          <w:rFonts w:hint="eastAsia"/>
        </w:rPr>
        <w:t>X</w:t>
      </w:r>
      <w:r w:rsidRPr="003A5BF9">
        <w:rPr>
          <w:rFonts w:hint="eastAsia"/>
        </w:rPr>
        <w:t>被认为是一个随机变量，那么在每一时刻</w:t>
      </w:r>
      <w:r w:rsidRPr="003A5BF9">
        <w:rPr>
          <w:rFonts w:hint="eastAsia"/>
        </w:rPr>
        <w:t>t=</w:t>
      </w:r>
      <w:r>
        <w:t>1</w:t>
      </w:r>
      <w:r>
        <w:rPr>
          <w:rFonts w:hint="eastAsia"/>
        </w:rPr>
        <w:t>，</w:t>
      </w:r>
      <w:r>
        <w:rPr>
          <w:rFonts w:hint="eastAsia"/>
        </w:rPr>
        <w:t>2</w:t>
      </w:r>
      <w:r>
        <w:rPr>
          <w:rFonts w:hint="eastAsia"/>
        </w:rPr>
        <w:t>，</w:t>
      </w:r>
      <w:r>
        <w:rPr>
          <w:rFonts w:hint="eastAsia"/>
        </w:rPr>
        <w:t>3</w:t>
      </w:r>
      <w:r>
        <w:t>…..</w:t>
      </w:r>
      <w:r w:rsidRPr="003A5BF9">
        <w:rPr>
          <w:rFonts w:hint="eastAsia"/>
        </w:rPr>
        <w:t>，通过</w:t>
      </w:r>
      <w:r w:rsidRPr="003A5BF9">
        <w:rPr>
          <w:rFonts w:hint="eastAsia"/>
        </w:rPr>
        <w:t>T</w:t>
      </w:r>
      <w:r w:rsidRPr="003A5BF9">
        <w:rPr>
          <w:rFonts w:hint="eastAsia"/>
        </w:rPr>
        <w:t>获得的视频帧图像的像素值正好是随机变量</w:t>
      </w:r>
      <w:r>
        <w:rPr>
          <w:rFonts w:hint="eastAsia"/>
        </w:rPr>
        <w:t>V</w:t>
      </w:r>
      <w:r w:rsidRPr="003A5BF9">
        <w:rPr>
          <w:rFonts w:hint="eastAsia"/>
        </w:rPr>
        <w:t>（</w:t>
      </w:r>
      <w:r w:rsidRPr="003A5BF9">
        <w:rPr>
          <w:rFonts w:hint="eastAsia"/>
        </w:rPr>
        <w:t>value</w:t>
      </w:r>
      <w:r w:rsidRPr="003A5BF9">
        <w:rPr>
          <w:rFonts w:hint="eastAsia"/>
        </w:rPr>
        <w:t>）的采样值。在进行前景检测之前，先对背景进行训练，然后用混合高斯模型对每帧图像中的每一个背景进行模拟。一旦提取出背景，前景检测就简单了，检查像素是否匹配背景的高斯模型，匹配的就是背景，不匹配的就是前景。因此，建立混合高斯背景模型是关键。</w:t>
      </w:r>
      <w:r w:rsidRPr="003A5BF9">
        <w:rPr>
          <w:rFonts w:hint="eastAsia"/>
        </w:rPr>
        <w:t>GMM</w:t>
      </w:r>
      <w:r w:rsidRPr="003A5BF9">
        <w:rPr>
          <w:rFonts w:hint="eastAsia"/>
        </w:rPr>
        <w:t>之所以能</w:t>
      </w:r>
      <w:r>
        <w:rPr>
          <w:rFonts w:hint="eastAsia"/>
        </w:rPr>
        <w:t>区分前景和背景</w:t>
      </w:r>
      <w:r w:rsidRPr="003A5BF9">
        <w:rPr>
          <w:rFonts w:hint="eastAsia"/>
        </w:rPr>
        <w:t>，</w:t>
      </w:r>
      <w:r>
        <w:rPr>
          <w:rFonts w:hint="eastAsia"/>
        </w:rPr>
        <w:lastRenderedPageBreak/>
        <w:t>依据如下</w:t>
      </w:r>
      <w:r w:rsidRPr="003A5BF9">
        <w:rPr>
          <w:rFonts w:hint="eastAsia"/>
        </w:rPr>
        <w:t>：（</w:t>
      </w:r>
      <w:r w:rsidRPr="003A5BF9">
        <w:rPr>
          <w:rFonts w:hint="eastAsia"/>
        </w:rPr>
        <w:t>1</w:t>
      </w:r>
      <w:r w:rsidRPr="003A5BF9">
        <w:rPr>
          <w:rFonts w:hint="eastAsia"/>
        </w:rPr>
        <w:t>）</w:t>
      </w:r>
      <w:r>
        <w:rPr>
          <w:rFonts w:hint="eastAsia"/>
        </w:rPr>
        <w:t>长时间观察场景中</w:t>
      </w:r>
      <w:r w:rsidRPr="003A5BF9">
        <w:rPr>
          <w:rFonts w:hint="eastAsia"/>
        </w:rPr>
        <w:t>背景占据了大部分时间，更多的数据支持背景分布。（</w:t>
      </w:r>
      <w:r w:rsidRPr="003A5BF9">
        <w:rPr>
          <w:rFonts w:hint="eastAsia"/>
        </w:rPr>
        <w:t>2</w:t>
      </w:r>
      <w:r w:rsidRPr="003A5BF9">
        <w:rPr>
          <w:rFonts w:hint="eastAsia"/>
        </w:rPr>
        <w:t>）</w:t>
      </w:r>
      <w:r w:rsidRPr="003A5BF9">
        <w:rPr>
          <w:rFonts w:hint="eastAsia"/>
        </w:rPr>
        <w:t xml:space="preserve"> </w:t>
      </w:r>
      <w:r w:rsidRPr="003A5BF9">
        <w:rPr>
          <w:rFonts w:hint="eastAsia"/>
        </w:rPr>
        <w:t>即使是相对颜色相同的运动物体也会比背景变化更大，而且物体通常具有不同的颜色。</w:t>
      </w:r>
    </w:p>
    <w:p w14:paraId="018D6215" w14:textId="520CE787" w:rsidR="00201757" w:rsidRPr="00201757" w:rsidRDefault="00201757" w:rsidP="00201757">
      <w:pPr>
        <w:pStyle w:val="a1"/>
      </w:pPr>
      <w:bookmarkStart w:id="96" w:name="_Toc68223731"/>
      <w:r>
        <w:rPr>
          <w:rFonts w:hint="eastAsia"/>
        </w:rPr>
        <w:t>YOLO</w:t>
      </w:r>
      <w:r>
        <w:rPr>
          <w:rFonts w:hint="eastAsia"/>
        </w:rPr>
        <w:t>目标检测</w:t>
      </w:r>
      <w:bookmarkEnd w:id="96"/>
    </w:p>
    <w:p w14:paraId="675E6ADF" w14:textId="1A9C08E6" w:rsidR="00201757" w:rsidRPr="006F5DBE" w:rsidRDefault="00201757" w:rsidP="00201757">
      <w:pPr>
        <w:pStyle w:val="af5"/>
      </w:pPr>
      <w:r w:rsidRPr="006F5DBE">
        <w:rPr>
          <w:rFonts w:hint="eastAsia"/>
        </w:rPr>
        <w:t xml:space="preserve">YOLO </w:t>
      </w:r>
      <w:r w:rsidRPr="006F5DBE">
        <w:rPr>
          <w:rFonts w:hint="eastAsia"/>
        </w:rPr>
        <w:t>是</w:t>
      </w:r>
      <w:r w:rsidRPr="006F5DBE">
        <w:rPr>
          <w:rFonts w:hint="eastAsia"/>
        </w:rPr>
        <w:t xml:space="preserve"> 2016 </w:t>
      </w:r>
      <w:r w:rsidRPr="006F5DBE">
        <w:rPr>
          <w:rFonts w:hint="eastAsia"/>
        </w:rPr>
        <w:t>年提出来的目标检测算法，同年同样出色的目标检测算法还包括</w:t>
      </w:r>
      <w:r w:rsidRPr="006F5DBE">
        <w:rPr>
          <w:rFonts w:hint="eastAsia"/>
        </w:rPr>
        <w:t>R</w:t>
      </w:r>
      <w:r w:rsidRPr="006F5DBE">
        <w:t>-CNN</w:t>
      </w:r>
      <w:r w:rsidRPr="006F5DBE">
        <w:rPr>
          <w:rFonts w:hint="eastAsia"/>
        </w:rPr>
        <w:t>等。但</w:t>
      </w:r>
      <w:r w:rsidRPr="006F5DBE">
        <w:rPr>
          <w:rFonts w:hint="eastAsia"/>
        </w:rPr>
        <w:t xml:space="preserve"> YOLO </w:t>
      </w:r>
      <w:r w:rsidRPr="006F5DBE">
        <w:rPr>
          <w:rFonts w:hint="eastAsia"/>
        </w:rPr>
        <w:t>算法还是让人觉得有很多特点。</w:t>
      </w:r>
      <w:r w:rsidRPr="006F5DBE">
        <w:t>Y</w:t>
      </w:r>
      <w:r w:rsidRPr="006F5DBE">
        <w:rPr>
          <w:rFonts w:hint="eastAsia"/>
        </w:rPr>
        <w:t>olo</w:t>
      </w:r>
      <w:r w:rsidRPr="006F5DBE">
        <w:rPr>
          <w:rFonts w:hint="eastAsia"/>
        </w:rPr>
        <w:t>的特点就是单个神经网络进行端到端的预测，没有多个冗余的步骤和过程所以</w:t>
      </w:r>
      <w:r w:rsidRPr="006F5DBE">
        <w:rPr>
          <w:rFonts w:hint="eastAsia"/>
        </w:rPr>
        <w:t>yolo</w:t>
      </w:r>
      <w:r w:rsidRPr="006F5DBE">
        <w:rPr>
          <w:rFonts w:hint="eastAsia"/>
        </w:rPr>
        <w:t>的速度非常快，可以达到实时的</w:t>
      </w:r>
      <w:r w:rsidRPr="006F5DBE">
        <w:rPr>
          <w:rFonts w:hint="eastAsia"/>
        </w:rPr>
        <w:t>4</w:t>
      </w:r>
      <w:r w:rsidRPr="006F5DBE">
        <w:t>5</w:t>
      </w:r>
      <w:r w:rsidRPr="006F5DBE">
        <w:rPr>
          <w:rFonts w:hint="eastAsia"/>
        </w:rPr>
        <w:t>fps</w:t>
      </w:r>
      <w:r w:rsidRPr="006F5DBE">
        <w:t>(Frames per Second)</w:t>
      </w:r>
      <w:r w:rsidRPr="006F5DBE">
        <w:rPr>
          <w:rFonts w:hint="eastAsia"/>
        </w:rPr>
        <w:t>简化版甚至可以达到</w:t>
      </w:r>
      <w:r w:rsidRPr="006F5DBE">
        <w:rPr>
          <w:rFonts w:hint="eastAsia"/>
        </w:rPr>
        <w:t>1</w:t>
      </w:r>
      <w:r w:rsidRPr="006F5DBE">
        <w:t>55</w:t>
      </w:r>
      <w:r w:rsidRPr="006F5DBE">
        <w:rPr>
          <w:rFonts w:hint="eastAsia"/>
        </w:rPr>
        <w:t>fps</w:t>
      </w:r>
      <w:r w:rsidRPr="006F5DBE">
        <w:rPr>
          <w:rFonts w:hint="eastAsia"/>
        </w:rPr>
        <w:t>，所以</w:t>
      </w:r>
      <w:r w:rsidRPr="006F5DBE">
        <w:rPr>
          <w:rFonts w:hint="eastAsia"/>
        </w:rPr>
        <w:t>yolo</w:t>
      </w:r>
      <w:r w:rsidRPr="006F5DBE">
        <w:rPr>
          <w:rFonts w:hint="eastAsia"/>
        </w:rPr>
        <w:t>被广泛用在无人车上，检测路况中的行人和车辆。对于只有</w:t>
      </w:r>
      <w:r w:rsidRPr="006F5DBE">
        <w:rPr>
          <w:rFonts w:hint="eastAsia"/>
        </w:rPr>
        <w:t>2</w:t>
      </w:r>
      <w:r w:rsidRPr="006F5DBE">
        <w:t>0</w:t>
      </w:r>
      <w:r w:rsidRPr="006F5DBE">
        <w:rPr>
          <w:rFonts w:hint="eastAsia"/>
        </w:rPr>
        <w:t>fps</w:t>
      </w:r>
      <w:r w:rsidRPr="006F5DBE">
        <w:rPr>
          <w:rFonts w:hint="eastAsia"/>
        </w:rPr>
        <w:t>的监控视频数据，</w:t>
      </w:r>
      <w:r w:rsidRPr="006F5DBE">
        <w:rPr>
          <w:rFonts w:hint="eastAsia"/>
        </w:rPr>
        <w:t>yolo</w:t>
      </w:r>
      <w:r w:rsidRPr="006F5DBE">
        <w:rPr>
          <w:rFonts w:hint="eastAsia"/>
        </w:rPr>
        <w:t>能够完全胜任目标检测的操作。在</w:t>
      </w:r>
      <w:r w:rsidRPr="006F5DBE">
        <w:rPr>
          <w:rFonts w:hint="eastAsia"/>
        </w:rPr>
        <w:t>Yolo</w:t>
      </w:r>
      <w:r w:rsidRPr="006F5DBE">
        <w:rPr>
          <w:rFonts w:hint="eastAsia"/>
        </w:rPr>
        <w:t>前，目标检测一般通过算法生成候选区域，然后在数量众多的候选区做目标的分类和</w:t>
      </w:r>
      <w:proofErr w:type="spellStart"/>
      <w:r w:rsidRPr="006F5DBE">
        <w:rPr>
          <w:rFonts w:hint="eastAsia"/>
        </w:rPr>
        <w:t>bbox</w:t>
      </w:r>
      <w:proofErr w:type="spellEnd"/>
      <w:r w:rsidRPr="006F5DBE">
        <w:rPr>
          <w:rFonts w:hint="eastAsia"/>
        </w:rPr>
        <w:t>位置的回归，具体流程如图</w:t>
      </w:r>
      <w:r w:rsidRPr="006F5DBE">
        <w:rPr>
          <w:rFonts w:hint="eastAsia"/>
        </w:rPr>
        <w:t>2</w:t>
      </w:r>
      <w:r w:rsidRPr="006F5DBE">
        <w:t>-15</w:t>
      </w:r>
      <w:r w:rsidRPr="006F5DBE">
        <w:rPr>
          <w:rFonts w:hint="eastAsia"/>
        </w:rPr>
        <w:t>所示。还有更古老的算法是通过滑动窗口去预测和判别。</w:t>
      </w:r>
      <w:r w:rsidRPr="006F5DBE">
        <w:t>Y</w:t>
      </w:r>
      <w:r w:rsidRPr="006F5DBE">
        <w:rPr>
          <w:rFonts w:hint="eastAsia"/>
        </w:rPr>
        <w:t>olo</w:t>
      </w:r>
      <w:r w:rsidRPr="006F5DBE">
        <w:rPr>
          <w:rFonts w:hint="eastAsia"/>
        </w:rPr>
        <w:t>算法的思路：</w:t>
      </w:r>
      <w:r w:rsidRPr="006F5DBE">
        <w:rPr>
          <w:rFonts w:hint="eastAsia"/>
        </w:rPr>
        <w:t>1</w:t>
      </w:r>
      <w:r w:rsidRPr="006F5DBE">
        <w:t>.</w:t>
      </w:r>
      <w:r w:rsidRPr="006F5DBE">
        <w:rPr>
          <w:rFonts w:hint="eastAsia"/>
        </w:rPr>
        <w:t>压缩输入的矩阵图像</w:t>
      </w:r>
      <w:r w:rsidRPr="006F5DBE">
        <w:rPr>
          <w:rFonts w:hint="eastAsia"/>
        </w:rPr>
        <w:t xml:space="preserve"> </w:t>
      </w:r>
      <w:r w:rsidRPr="006F5DBE">
        <w:t>2.</w:t>
      </w:r>
      <w:r w:rsidRPr="006F5DBE">
        <w:rPr>
          <w:rFonts w:hint="eastAsia"/>
        </w:rPr>
        <w:t>利用卷积神经网络来预测图像</w:t>
      </w:r>
      <w:r w:rsidRPr="006F5DBE">
        <w:rPr>
          <w:rFonts w:hint="eastAsia"/>
        </w:rPr>
        <w:t xml:space="preserve"> </w:t>
      </w:r>
      <w:r w:rsidRPr="006F5DBE">
        <w:t>3.</w:t>
      </w:r>
      <w:r w:rsidRPr="006F5DBE">
        <w:rPr>
          <w:rFonts w:hint="eastAsia"/>
        </w:rPr>
        <w:t>根据预测结果来决定阈值的大小，最终得出结果。</w:t>
      </w:r>
      <w:r w:rsidR="00015EE0">
        <w:rPr>
          <w:rFonts w:hint="eastAsia"/>
        </w:rPr>
        <w:t>Yolov3</w:t>
      </w:r>
      <w:r w:rsidR="00015EE0">
        <w:rPr>
          <w:rFonts w:hint="eastAsia"/>
        </w:rPr>
        <w:t>在目标检测上的时间相较于其他网络的对比如图</w:t>
      </w:r>
      <w:r w:rsidR="00976F97">
        <w:rPr>
          <w:rFonts w:hint="eastAsia"/>
        </w:rPr>
        <w:t>2</w:t>
      </w:r>
      <w:r w:rsidR="00976F97">
        <w:t>-9</w:t>
      </w:r>
      <w:r w:rsidR="00015EE0">
        <w:rPr>
          <w:rFonts w:hint="eastAsia"/>
        </w:rPr>
        <w:t>所示。</w:t>
      </w:r>
    </w:p>
    <w:p w14:paraId="03A116C9" w14:textId="3E9ABA22" w:rsidR="00201757" w:rsidRDefault="00855406" w:rsidP="00855406">
      <w:pPr>
        <w:pStyle w:val="af5"/>
        <w:spacing w:line="240" w:lineRule="auto"/>
      </w:pPr>
      <w:r w:rsidRPr="00855406">
        <w:rPr>
          <w:noProof/>
        </w:rPr>
        <w:drawing>
          <wp:inline distT="0" distB="0" distL="0" distR="0" wp14:anchorId="701A6B34" wp14:editId="47200F24">
            <wp:extent cx="5274310" cy="301752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17520"/>
                    </a:xfrm>
                    <a:prstGeom prst="rect">
                      <a:avLst/>
                    </a:prstGeom>
                  </pic:spPr>
                </pic:pic>
              </a:graphicData>
            </a:graphic>
          </wp:inline>
        </w:drawing>
      </w:r>
    </w:p>
    <w:p w14:paraId="59591528" w14:textId="55DCABEF" w:rsidR="00715662" w:rsidRPr="00033E02" w:rsidRDefault="00715662" w:rsidP="00715662">
      <w:pPr>
        <w:pStyle w:val="a7"/>
        <w:jc w:val="center"/>
      </w:pPr>
      <w:r>
        <w:rPr>
          <w:rFonts w:hint="eastAsia"/>
        </w:rPr>
        <w:t>图</w:t>
      </w:r>
      <w:r>
        <w:t xml:space="preserve">2-9 </w:t>
      </w:r>
      <w:r>
        <w:rPr>
          <w:rFonts w:hint="eastAsia"/>
        </w:rPr>
        <w:t>yolov3</w:t>
      </w:r>
      <w:r w:rsidR="00976F97">
        <w:rPr>
          <w:rFonts w:hint="eastAsia"/>
        </w:rPr>
        <w:t>目标检测对比图</w:t>
      </w:r>
    </w:p>
    <w:p w14:paraId="50E38790" w14:textId="77777777" w:rsidR="00715662" w:rsidRDefault="00715662" w:rsidP="00855406">
      <w:pPr>
        <w:pStyle w:val="af5"/>
        <w:spacing w:line="240" w:lineRule="auto"/>
      </w:pPr>
    </w:p>
    <w:p w14:paraId="099F8E74" w14:textId="77777777" w:rsidR="00086B27" w:rsidRPr="006F5DBE" w:rsidRDefault="00086B27" w:rsidP="00086B27">
      <w:pPr>
        <w:pStyle w:val="af5"/>
      </w:pPr>
      <w:r w:rsidRPr="006F5DBE">
        <w:rPr>
          <w:rFonts w:hint="eastAsia"/>
        </w:rPr>
        <w:t>在开源社区上下载</w:t>
      </w:r>
      <w:r w:rsidRPr="006F5DBE">
        <w:rPr>
          <w:rFonts w:hint="eastAsia"/>
        </w:rPr>
        <w:t>darknet</w:t>
      </w:r>
      <w:r w:rsidRPr="006F5DBE">
        <w:rPr>
          <w:rFonts w:hint="eastAsia"/>
        </w:rPr>
        <w:t>文件，解压之后通过</w:t>
      </w:r>
      <w:proofErr w:type="spellStart"/>
      <w:r w:rsidRPr="006F5DBE">
        <w:rPr>
          <w:rFonts w:hint="eastAsia"/>
        </w:rPr>
        <w:t>cmake</w:t>
      </w:r>
      <w:proofErr w:type="spellEnd"/>
      <w:r w:rsidRPr="006F5DBE">
        <w:rPr>
          <w:rFonts w:hint="eastAsia"/>
        </w:rPr>
        <w:t>编译，利用已经训练好的模型权重，放在</w:t>
      </w:r>
      <w:r w:rsidRPr="006F5DBE">
        <w:rPr>
          <w:rFonts w:hint="eastAsia"/>
        </w:rPr>
        <w:t>darknet</w:t>
      </w:r>
      <w:r w:rsidRPr="006F5DBE">
        <w:rPr>
          <w:rFonts w:hint="eastAsia"/>
        </w:rPr>
        <w:t>文件夹下，由于本文只关注视频图像中的人脸信息，而</w:t>
      </w:r>
      <w:r w:rsidRPr="006F5DBE">
        <w:rPr>
          <w:rFonts w:hint="eastAsia"/>
        </w:rPr>
        <w:t>yolo</w:t>
      </w:r>
      <w:r w:rsidRPr="006F5DBE">
        <w:rPr>
          <w:rFonts w:hint="eastAsia"/>
        </w:rPr>
        <w:t>默认可以检测超过</w:t>
      </w:r>
      <w:r w:rsidRPr="006F5DBE">
        <w:t>100</w:t>
      </w:r>
      <w:r>
        <w:rPr>
          <w:rFonts w:hint="eastAsia"/>
        </w:rPr>
        <w:t>种</w:t>
      </w:r>
      <w:r w:rsidRPr="006F5DBE">
        <w:rPr>
          <w:rFonts w:hint="eastAsia"/>
        </w:rPr>
        <w:t>目标</w:t>
      </w:r>
      <w:r>
        <w:rPr>
          <w:rFonts w:hint="eastAsia"/>
        </w:rPr>
        <w:t>物体</w:t>
      </w:r>
      <w:r w:rsidRPr="006F5DBE">
        <w:rPr>
          <w:rFonts w:hint="eastAsia"/>
        </w:rPr>
        <w:t>，所以为了避免资源浪费，限定检测类别，具体做法修改</w:t>
      </w:r>
      <w:r w:rsidRPr="006F5DBE">
        <w:rPr>
          <w:rFonts w:hint="eastAsia"/>
        </w:rPr>
        <w:t>data</w:t>
      </w:r>
      <w:r w:rsidRPr="006F5DBE">
        <w:t>/</w:t>
      </w:r>
      <w:proofErr w:type="spellStart"/>
      <w:r w:rsidRPr="006F5DBE">
        <w:t>voc.names</w:t>
      </w:r>
      <w:proofErr w:type="spellEnd"/>
      <w:r w:rsidRPr="006F5DBE">
        <w:rPr>
          <w:rFonts w:hint="eastAsia"/>
        </w:rPr>
        <w:t>文件，指定</w:t>
      </w:r>
      <w:r w:rsidRPr="006F5DBE">
        <w:rPr>
          <w:rFonts w:hint="eastAsia"/>
        </w:rPr>
        <w:t>person</w:t>
      </w:r>
      <w:r w:rsidRPr="006F5DBE">
        <w:rPr>
          <w:rFonts w:hint="eastAsia"/>
        </w:rPr>
        <w:t>类别。</w:t>
      </w:r>
    </w:p>
    <w:p w14:paraId="49289D14" w14:textId="77777777" w:rsidR="00086B27" w:rsidRPr="006F5DBE" w:rsidRDefault="00086B27" w:rsidP="00086B27">
      <w:pPr>
        <w:pStyle w:val="af5"/>
      </w:pPr>
      <w:r w:rsidRPr="006F5DBE">
        <w:rPr>
          <w:rFonts w:hint="eastAsia"/>
        </w:rPr>
        <w:lastRenderedPageBreak/>
        <w:t>对</w:t>
      </w:r>
      <w:r w:rsidRPr="006F5DBE">
        <w:rPr>
          <w:rFonts w:hint="eastAsia"/>
        </w:rPr>
        <w:t>yolo</w:t>
      </w:r>
      <w:r w:rsidRPr="006F5DBE">
        <w:rPr>
          <w:rFonts w:hint="eastAsia"/>
        </w:rPr>
        <w:t>可以重新训练来定制化，提高系统识别的准确率。</w:t>
      </w:r>
      <w:r w:rsidRPr="006F5DBE">
        <w:t>D</w:t>
      </w:r>
      <w:r w:rsidRPr="006F5DBE">
        <w:rPr>
          <w:rFonts w:hint="eastAsia"/>
        </w:rPr>
        <w:t>arknet</w:t>
      </w:r>
      <w:r w:rsidRPr="006F5DBE">
        <w:rPr>
          <w:rFonts w:hint="eastAsia"/>
        </w:rPr>
        <w:t>是用</w:t>
      </w:r>
      <w:r w:rsidRPr="006F5DBE">
        <w:rPr>
          <w:rFonts w:hint="eastAsia"/>
        </w:rPr>
        <w:t>C</w:t>
      </w:r>
      <w:r w:rsidRPr="006F5DBE">
        <w:rPr>
          <w:rFonts w:hint="eastAsia"/>
        </w:rPr>
        <w:t>语言写的主要依赖</w:t>
      </w:r>
      <w:proofErr w:type="spellStart"/>
      <w:r w:rsidRPr="006F5DBE">
        <w:rPr>
          <w:rFonts w:hint="eastAsia"/>
        </w:rPr>
        <w:t>opencv</w:t>
      </w:r>
      <w:proofErr w:type="spellEnd"/>
      <w:r w:rsidRPr="006F5DBE">
        <w:rPr>
          <w:rFonts w:hint="eastAsia"/>
        </w:rPr>
        <w:t>和</w:t>
      </w:r>
      <w:proofErr w:type="spellStart"/>
      <w:r w:rsidRPr="006F5DBE">
        <w:rPr>
          <w:rFonts w:hint="eastAsia"/>
        </w:rPr>
        <w:t>cuda</w:t>
      </w:r>
      <w:proofErr w:type="spellEnd"/>
      <w:r w:rsidRPr="006F5DBE">
        <w:rPr>
          <w:rFonts w:hint="eastAsia"/>
        </w:rPr>
        <w:t>。既可以选择用</w:t>
      </w:r>
      <w:r w:rsidRPr="006F5DBE">
        <w:rPr>
          <w:rFonts w:hint="eastAsia"/>
        </w:rPr>
        <w:t>CPU</w:t>
      </w:r>
      <w:r w:rsidRPr="006F5DBE">
        <w:rPr>
          <w:rFonts w:hint="eastAsia"/>
        </w:rPr>
        <w:t>训练也可以选择</w:t>
      </w:r>
      <w:r w:rsidRPr="006F5DBE">
        <w:rPr>
          <w:rFonts w:hint="eastAsia"/>
        </w:rPr>
        <w:t>GPU</w:t>
      </w:r>
      <w:r w:rsidRPr="006F5DBE">
        <w:rPr>
          <w:rFonts w:hint="eastAsia"/>
        </w:rPr>
        <w:t>。</w:t>
      </w:r>
    </w:p>
    <w:p w14:paraId="361EF729" w14:textId="77777777" w:rsidR="00086B27" w:rsidRPr="006F5DBE" w:rsidRDefault="00086B27" w:rsidP="00086B27">
      <w:pPr>
        <w:pStyle w:val="af5"/>
      </w:pPr>
      <w:r w:rsidRPr="006F5DBE">
        <w:rPr>
          <w:rFonts w:hint="eastAsia"/>
        </w:rPr>
        <w:t>由于在边缘服务器上一般很少设有</w:t>
      </w:r>
      <w:r w:rsidRPr="006F5DBE">
        <w:rPr>
          <w:rFonts w:hint="eastAsia"/>
        </w:rPr>
        <w:t>GPU</w:t>
      </w:r>
      <w:r w:rsidRPr="006F5DBE">
        <w:rPr>
          <w:rFonts w:hint="eastAsia"/>
        </w:rPr>
        <w:t>资源，所以利用</w:t>
      </w:r>
      <w:r w:rsidRPr="006F5DBE">
        <w:rPr>
          <w:rFonts w:hint="eastAsia"/>
        </w:rPr>
        <w:t>CPU</w:t>
      </w:r>
      <w:r w:rsidRPr="006F5DBE">
        <w:rPr>
          <w:rFonts w:hint="eastAsia"/>
        </w:rPr>
        <w:t>重新进行人脸训练。具体步骤如下</w:t>
      </w:r>
    </w:p>
    <w:p w14:paraId="5CFCB323" w14:textId="7C049489" w:rsidR="00086B27" w:rsidRDefault="00086B27" w:rsidP="00086B27">
      <w:pPr>
        <w:pStyle w:val="af5"/>
      </w:pPr>
      <w:r w:rsidRPr="006F5DBE">
        <w:rPr>
          <w:rFonts w:hint="eastAsia"/>
        </w:rPr>
        <w:t xml:space="preserve">1. </w:t>
      </w:r>
      <w:r w:rsidRPr="006F5DBE">
        <w:rPr>
          <w:rFonts w:hint="eastAsia"/>
        </w:rPr>
        <w:t>准备训练数据，验证数据和测试数据。</w:t>
      </w:r>
      <w:bookmarkStart w:id="97" w:name="t6"/>
      <w:bookmarkEnd w:id="97"/>
      <w:r w:rsidRPr="006F5DBE">
        <w:rPr>
          <w:rFonts w:hint="eastAsia"/>
        </w:rPr>
        <w:t xml:space="preserve">2. </w:t>
      </w:r>
      <w:r w:rsidRPr="006F5DBE">
        <w:rPr>
          <w:rFonts w:hint="eastAsia"/>
        </w:rPr>
        <w:t>建立训练和验证数据文件夹</w:t>
      </w:r>
      <w:r w:rsidRPr="006F5DBE">
        <w:rPr>
          <w:rFonts w:hint="eastAsia"/>
        </w:rPr>
        <w:t>/</w:t>
      </w:r>
      <w:r w:rsidRPr="006F5DBE">
        <w:rPr>
          <w:rFonts w:hint="eastAsia"/>
        </w:rPr>
        <w:t>提取图片名称</w:t>
      </w:r>
      <w:bookmarkStart w:id="98" w:name="t7"/>
      <w:bookmarkEnd w:id="98"/>
      <w:r w:rsidRPr="006F5DBE">
        <w:rPr>
          <w:rFonts w:hint="eastAsia"/>
        </w:rPr>
        <w:t xml:space="preserve">3. </w:t>
      </w:r>
      <w:r w:rsidRPr="006F5DBE">
        <w:rPr>
          <w:rFonts w:hint="eastAsia"/>
        </w:rPr>
        <w:t>替换</w:t>
      </w:r>
      <w:r w:rsidRPr="006F5DBE">
        <w:rPr>
          <w:rFonts w:hint="eastAsia"/>
        </w:rPr>
        <w:t>xml</w:t>
      </w:r>
      <w:r w:rsidRPr="006F5DBE">
        <w:rPr>
          <w:rFonts w:hint="eastAsia"/>
        </w:rPr>
        <w:t>标签为图片路径</w:t>
      </w:r>
      <w:bookmarkStart w:id="99" w:name="t8"/>
      <w:bookmarkEnd w:id="99"/>
      <w:r w:rsidRPr="006F5DBE">
        <w:rPr>
          <w:rFonts w:hint="eastAsia"/>
        </w:rPr>
        <w:t xml:space="preserve">4. </w:t>
      </w:r>
      <w:r w:rsidRPr="006F5DBE">
        <w:rPr>
          <w:rFonts w:hint="eastAsia"/>
        </w:rPr>
        <w:t>修改配置文件</w:t>
      </w:r>
      <w:bookmarkStart w:id="100" w:name="t9"/>
      <w:bookmarkEnd w:id="100"/>
      <w:r w:rsidRPr="006F5DBE">
        <w:rPr>
          <w:rFonts w:hint="eastAsia"/>
          <w:b/>
          <w:bCs/>
        </w:rPr>
        <w:t>。</w:t>
      </w:r>
      <w:r w:rsidRPr="006F5DBE">
        <w:rPr>
          <w:rFonts w:hint="eastAsia"/>
        </w:rPr>
        <w:t>修改</w:t>
      </w:r>
      <w:proofErr w:type="spellStart"/>
      <w:r w:rsidRPr="006F5DBE">
        <w:rPr>
          <w:rFonts w:hint="eastAsia"/>
        </w:rPr>
        <w:t>cfg</w:t>
      </w:r>
      <w:proofErr w:type="spellEnd"/>
      <w:r w:rsidRPr="006F5DBE">
        <w:rPr>
          <w:rFonts w:hint="eastAsia"/>
        </w:rPr>
        <w:t>/</w:t>
      </w:r>
      <w:proofErr w:type="spellStart"/>
      <w:r w:rsidRPr="006F5DBE">
        <w:rPr>
          <w:rFonts w:hint="eastAsia"/>
        </w:rPr>
        <w:t>voc.data</w:t>
      </w:r>
      <w:proofErr w:type="spellEnd"/>
      <w:r w:rsidRPr="006F5DBE">
        <w:rPr>
          <w:rFonts w:hint="eastAsia"/>
        </w:rPr>
        <w:t>文件</w:t>
      </w:r>
      <w:bookmarkStart w:id="101" w:name="t10"/>
      <w:bookmarkStart w:id="102" w:name="t11"/>
      <w:bookmarkEnd w:id="101"/>
      <w:bookmarkEnd w:id="102"/>
      <w:r w:rsidRPr="006F5DBE">
        <w:rPr>
          <w:rFonts w:hint="eastAsia"/>
        </w:rPr>
        <w:t>；修改</w:t>
      </w:r>
      <w:proofErr w:type="spellStart"/>
      <w:r w:rsidRPr="006F5DBE">
        <w:rPr>
          <w:rFonts w:hint="eastAsia"/>
        </w:rPr>
        <w:t>cfg</w:t>
      </w:r>
      <w:proofErr w:type="spellEnd"/>
      <w:r w:rsidRPr="006F5DBE">
        <w:rPr>
          <w:rFonts w:hint="eastAsia"/>
        </w:rPr>
        <w:t>/yolo-voc.2.0.cfg</w:t>
      </w:r>
      <w:r w:rsidRPr="006F5DBE">
        <w:rPr>
          <w:rFonts w:hint="eastAsia"/>
        </w:rPr>
        <w:t>文件</w:t>
      </w:r>
      <w:bookmarkStart w:id="103" w:name="t12"/>
      <w:bookmarkEnd w:id="103"/>
      <w:r w:rsidRPr="006F5DBE">
        <w:rPr>
          <w:rFonts w:hint="eastAsia"/>
        </w:rPr>
        <w:t>下载预训练卷积权重文件</w:t>
      </w:r>
      <w:r w:rsidRPr="006F5DBE">
        <w:rPr>
          <w:rFonts w:hint="eastAsia"/>
        </w:rPr>
        <w:t>darknet19_448.conv.23</w:t>
      </w:r>
      <w:r w:rsidRPr="006F5DBE">
        <w:rPr>
          <w:rFonts w:hint="eastAsia"/>
        </w:rPr>
        <w:t>在该卷积权重文件的基础上做进一步的参数调整，下载完成之后放在指定目录下。</w:t>
      </w:r>
      <w:bookmarkStart w:id="104" w:name="t13"/>
      <w:bookmarkEnd w:id="104"/>
      <w:r w:rsidRPr="006F5DBE">
        <w:rPr>
          <w:rFonts w:hint="eastAsia"/>
        </w:rPr>
        <w:t>5. yolo</w:t>
      </w:r>
      <w:r w:rsidRPr="006F5DBE">
        <w:rPr>
          <w:rFonts w:hint="eastAsia"/>
        </w:rPr>
        <w:t>训练，设置</w:t>
      </w:r>
      <w:r w:rsidRPr="006F5DBE">
        <w:rPr>
          <w:rFonts w:hint="eastAsia"/>
        </w:rPr>
        <w:t>3</w:t>
      </w:r>
      <w:r w:rsidRPr="006F5DBE">
        <w:t>000</w:t>
      </w:r>
      <w:r w:rsidRPr="006F5DBE">
        <w:rPr>
          <w:rFonts w:hint="eastAsia"/>
        </w:rPr>
        <w:t>到</w:t>
      </w:r>
      <w:r w:rsidRPr="006F5DBE">
        <w:rPr>
          <w:rFonts w:hint="eastAsia"/>
        </w:rPr>
        <w:t>5</w:t>
      </w:r>
      <w:r w:rsidRPr="006F5DBE">
        <w:t>000</w:t>
      </w:r>
      <w:r w:rsidRPr="006F5DBE">
        <w:rPr>
          <w:rFonts w:hint="eastAsia"/>
        </w:rPr>
        <w:t>次迭代计算出模型的权重。</w:t>
      </w:r>
    </w:p>
    <w:p w14:paraId="56C3387D" w14:textId="77777777" w:rsidR="00AD6611" w:rsidRPr="006F5DBE" w:rsidRDefault="00AD6611" w:rsidP="00086B27">
      <w:pPr>
        <w:pStyle w:val="af5"/>
        <w:ind w:firstLine="482"/>
        <w:rPr>
          <w:b/>
          <w:bCs/>
        </w:rPr>
      </w:pPr>
    </w:p>
    <w:p w14:paraId="4D909594" w14:textId="03103955" w:rsidR="00086B27" w:rsidRDefault="00AD6611" w:rsidP="00AD6611">
      <w:pPr>
        <w:pStyle w:val="a0"/>
      </w:pPr>
      <w:bookmarkStart w:id="105" w:name="_Toc68223732"/>
      <w:r>
        <w:rPr>
          <w:rFonts w:hint="eastAsia"/>
        </w:rPr>
        <w:t>本章小节</w:t>
      </w:r>
      <w:bookmarkEnd w:id="105"/>
    </w:p>
    <w:p w14:paraId="20742941" w14:textId="1B7C27C2" w:rsidR="00023A66" w:rsidRDefault="00023A66" w:rsidP="00023A66">
      <w:pPr>
        <w:pStyle w:val="af5"/>
      </w:pPr>
      <w:r>
        <w:rPr>
          <w:rFonts w:hint="eastAsia"/>
        </w:rPr>
        <w:t>本章主要介绍了</w:t>
      </w:r>
      <w:r w:rsidR="00F77963">
        <w:rPr>
          <w:rFonts w:hint="eastAsia"/>
        </w:rPr>
        <w:t>边缘计算领域的相关研究、视频采集传输方式。接着介绍了本文设计的系统中涉及到的一些技术，包含分布式数据平台以及图像处理方面的相关技术。</w:t>
      </w:r>
    </w:p>
    <w:p w14:paraId="6CF4B00D" w14:textId="77777777" w:rsidR="00EC250A" w:rsidRDefault="00EC250A" w:rsidP="00EC250A">
      <w:pPr>
        <w:pStyle w:val="a"/>
        <w:spacing w:after="624"/>
        <w:rPr>
          <w:color w:val="000000" w:themeColor="text1"/>
        </w:rPr>
      </w:pPr>
      <w:commentRangeStart w:id="106"/>
      <w:r>
        <w:rPr>
          <w:rFonts w:hint="eastAsia"/>
          <w:color w:val="000000" w:themeColor="text1"/>
        </w:rPr>
        <w:lastRenderedPageBreak/>
        <w:t>面向轻量级边缘服务器的视频分析优化及调度算法</w:t>
      </w:r>
      <w:commentRangeEnd w:id="106"/>
      <w:r w:rsidR="003266D9">
        <w:rPr>
          <w:rStyle w:val="af3"/>
          <w:rFonts w:ascii="Calibri" w:eastAsia="宋体" w:hAnsi="Calibri" w:cs="黑体"/>
          <w:b w:val="0"/>
        </w:rPr>
        <w:commentReference w:id="106"/>
      </w:r>
    </w:p>
    <w:p w14:paraId="0212D1FF" w14:textId="77777777" w:rsidR="00EC250A" w:rsidRDefault="00EC250A" w:rsidP="00EC250A">
      <w:pPr>
        <w:pStyle w:val="a0"/>
      </w:pPr>
      <w:r>
        <w:rPr>
          <w:rFonts w:hint="eastAsia"/>
        </w:rPr>
        <w:t>轻量级云边端视频分析架构</w:t>
      </w:r>
    </w:p>
    <w:p w14:paraId="270ECD13" w14:textId="77777777" w:rsidR="00EC250A" w:rsidRDefault="00EC250A" w:rsidP="00EC250A">
      <w:pPr>
        <w:pStyle w:val="af5"/>
        <w:spacing w:line="240" w:lineRule="auto"/>
      </w:pPr>
      <w:r w:rsidRPr="0058246E">
        <w:rPr>
          <w:noProof/>
        </w:rPr>
        <w:drawing>
          <wp:inline distT="0" distB="0" distL="0" distR="0" wp14:anchorId="056EEEB8" wp14:editId="0BC8CD2F">
            <wp:extent cx="5274310" cy="56311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631180"/>
                    </a:xfrm>
                    <a:prstGeom prst="rect">
                      <a:avLst/>
                    </a:prstGeom>
                  </pic:spPr>
                </pic:pic>
              </a:graphicData>
            </a:graphic>
          </wp:inline>
        </w:drawing>
      </w:r>
    </w:p>
    <w:p w14:paraId="7DDE1689" w14:textId="77777777" w:rsidR="00EC250A" w:rsidRDefault="00EC250A" w:rsidP="00EC250A">
      <w:pPr>
        <w:pStyle w:val="af5"/>
        <w:spacing w:line="240" w:lineRule="auto"/>
      </w:pPr>
      <w:r>
        <w:tab/>
      </w:r>
      <w:r>
        <w:rPr>
          <w:rFonts w:hint="eastAsia"/>
        </w:rPr>
        <w:t>基于云边端协同的视频分析架构</w:t>
      </w:r>
    </w:p>
    <w:p w14:paraId="4C13854C" w14:textId="77777777" w:rsidR="00EC250A" w:rsidRDefault="00EC250A" w:rsidP="00EC250A">
      <w:pPr>
        <w:pStyle w:val="af5"/>
        <w:spacing w:line="240" w:lineRule="auto"/>
      </w:pPr>
    </w:p>
    <w:p w14:paraId="23ED9472" w14:textId="77777777" w:rsidR="00EC250A" w:rsidRPr="00454F9B" w:rsidRDefault="00EC250A" w:rsidP="00EC250A">
      <w:pPr>
        <w:pStyle w:val="af5"/>
      </w:pPr>
      <w:commentRangeStart w:id="107"/>
      <w:commentRangeStart w:id="108"/>
      <w:r>
        <w:rPr>
          <w:rFonts w:hint="eastAsia"/>
          <w:color w:val="000000" w:themeColor="text1"/>
        </w:rPr>
        <w:t>本文</w:t>
      </w:r>
      <w:commentRangeEnd w:id="107"/>
      <w:commentRangeEnd w:id="108"/>
      <w:r w:rsidR="003266D9">
        <w:rPr>
          <w:rStyle w:val="af3"/>
          <w:rFonts w:ascii="Calibri" w:eastAsia="宋体" w:hAnsi="Calibri" w:cs="黑体"/>
        </w:rPr>
        <w:commentReference w:id="108"/>
      </w:r>
      <w:r w:rsidR="003266D9">
        <w:rPr>
          <w:rStyle w:val="af3"/>
          <w:rFonts w:ascii="Calibri" w:eastAsia="宋体" w:hAnsi="Calibri" w:cs="黑体"/>
        </w:rPr>
        <w:commentReference w:id="107"/>
      </w:r>
      <w:r>
        <w:rPr>
          <w:rFonts w:hint="eastAsia"/>
          <w:color w:val="000000" w:themeColor="text1"/>
        </w:rPr>
        <w:t>为解决传统视频监控系统中资源开销大，网络传输负担重、存储压力大以及数据处理不及时等问题，</w:t>
      </w:r>
      <w:commentRangeStart w:id="109"/>
      <w:r>
        <w:rPr>
          <w:rFonts w:hint="eastAsia"/>
          <w:color w:val="000000" w:themeColor="text1"/>
        </w:rPr>
        <w:t>创造性的</w:t>
      </w:r>
      <w:commentRangeEnd w:id="109"/>
      <w:r w:rsidR="003266D9">
        <w:rPr>
          <w:rStyle w:val="af3"/>
          <w:rFonts w:ascii="Calibri" w:eastAsia="宋体" w:hAnsi="Calibri" w:cs="黑体"/>
        </w:rPr>
        <w:commentReference w:id="109"/>
      </w:r>
      <w:r>
        <w:rPr>
          <w:rFonts w:hint="eastAsia"/>
          <w:color w:val="000000" w:themeColor="text1"/>
        </w:rPr>
        <w:t>提出了基于云边端协同的视频分析架构，如上图所示。基于网络带宽速度远小于服务器运算速度的事实，</w:t>
      </w:r>
      <w:r>
        <w:rPr>
          <w:rFonts w:hint="eastAsia"/>
        </w:rPr>
        <w:t>本文提出的云边端协同的实时视频分析系统的核心思想就是尽量把能耗小的运算任务放在靠近终端的边缘侧处理，从而减少不必要的数据传输，达到实时性系统的要求。</w:t>
      </w:r>
    </w:p>
    <w:p w14:paraId="6C64991A" w14:textId="77777777" w:rsidR="00EC250A" w:rsidRDefault="00EC250A" w:rsidP="00EC250A">
      <w:pPr>
        <w:pStyle w:val="af5"/>
      </w:pPr>
      <w:r>
        <w:rPr>
          <w:rFonts w:hint="eastAsia"/>
        </w:rPr>
        <w:lastRenderedPageBreak/>
        <w:t>完整的视频分析架构包括三层：视频流采集层、视频分析层和视频应用层。视频流采集层是由多个网络摄像头组成。摄像头负责采集不同地理位置下的监控视频数据，并对数据采取</w:t>
      </w:r>
      <w:r>
        <w:rPr>
          <w:rFonts w:hint="eastAsia"/>
        </w:rPr>
        <w:t>H</w:t>
      </w:r>
      <w:r>
        <w:t>264</w:t>
      </w:r>
      <w:r>
        <w:rPr>
          <w:rFonts w:hint="eastAsia"/>
        </w:rPr>
        <w:t>编码。考虑到视频传输时延，视频采集层优化了视频数据传输的过程，在终端设备上筛选出视频的关键帧。之后通过</w:t>
      </w:r>
      <w:r>
        <w:rPr>
          <w:rFonts w:hint="eastAsia"/>
        </w:rPr>
        <w:t>RTSP</w:t>
      </w:r>
      <w:r>
        <w:t>(Real</w:t>
      </w:r>
      <w:r>
        <w:rPr>
          <w:rFonts w:hint="eastAsia"/>
        </w:rPr>
        <w:t xml:space="preserve"> </w:t>
      </w:r>
      <w:r>
        <w:t>Time Streaming Protocol)</w:t>
      </w:r>
      <w:r>
        <w:rPr>
          <w:rFonts w:hint="eastAsia"/>
        </w:rPr>
        <w:t>协议来获取每个</w:t>
      </w:r>
      <w:r>
        <w:rPr>
          <w:rFonts w:hint="eastAsia"/>
        </w:rPr>
        <w:t>IP</w:t>
      </w:r>
      <w:r>
        <w:rPr>
          <w:rFonts w:hint="eastAsia"/>
        </w:rPr>
        <w:t>摄像头采集的视频流交给视频分析层做进一步分析处理；视频采集层的输出数据会经过负载模块，分配合适的边缘节点处理视频分析任务。视频分析层主要分为两个模块，分别是边缘模块和云端模块。边缘模块负责对接视频采集模块输出的视频流数据，处理一些对计算资源要求不高的任务，例如对象跟踪、目标检测、动作感应以及图像分割。云端模块负责对接边缘模块，利用云端丰富的</w:t>
      </w:r>
      <w:r>
        <w:rPr>
          <w:rFonts w:hint="eastAsia"/>
        </w:rPr>
        <w:t>GPU</w:t>
      </w:r>
      <w:r>
        <w:rPr>
          <w:rFonts w:hint="eastAsia"/>
        </w:rPr>
        <w:t>和</w:t>
      </w:r>
      <w:r>
        <w:rPr>
          <w:rFonts w:hint="eastAsia"/>
        </w:rPr>
        <w:t>CPU</w:t>
      </w:r>
      <w:r>
        <w:rPr>
          <w:rFonts w:hint="eastAsia"/>
        </w:rPr>
        <w:t>资源，通过深度卷积神经网络来进行人脸识别和姿势识别。视频分析层需要监督每个功能模块的资源状况，包括</w:t>
      </w:r>
      <w:r>
        <w:rPr>
          <w:rFonts w:hint="eastAsia"/>
        </w:rPr>
        <w:t>CPU</w:t>
      </w:r>
      <w:r>
        <w:rPr>
          <w:rFonts w:hint="eastAsia"/>
        </w:rPr>
        <w:t>、内存以及磁盘</w:t>
      </w:r>
      <w:r>
        <w:rPr>
          <w:rFonts w:hint="eastAsia"/>
        </w:rPr>
        <w:t>IO</w:t>
      </w:r>
      <w:r>
        <w:rPr>
          <w:rFonts w:hint="eastAsia"/>
        </w:rPr>
        <w:t>等，同时通过资源调度来协调视频分析模块的高校运行；视频应用层主要负责对视频分析结果的展示和应用，结合用户具体的应用场景定制服务。例如在失踪人口找寻场景下对视频图像中的目标进行跟踪和实时汇报。</w:t>
      </w:r>
    </w:p>
    <w:p w14:paraId="6A52636B" w14:textId="77777777" w:rsidR="00EC250A" w:rsidRDefault="00EC250A" w:rsidP="00EC250A">
      <w:pPr>
        <w:pStyle w:val="af5"/>
        <w:rPr>
          <w:rFonts w:asciiTheme="minorEastAsia" w:hAnsiTheme="minorEastAsia"/>
        </w:rPr>
      </w:pPr>
      <w:r>
        <w:rPr>
          <w:rFonts w:asciiTheme="minorEastAsia" w:hAnsiTheme="minorEastAsia" w:hint="eastAsia"/>
        </w:rPr>
        <w:t>轻量级边缘节点与中心云服务器在运算资源、存储能力、编译平台环境等方面都有较大差距。同时相较于云平台的集群化管理，轻量级边缘节点会存在平台异构的问题，边缘设备有可能是一部安卓手机，一台微型服务器或者是物联网设备。边缘节点不同的操作系统需要我们的架构支持跨平台，可以在多种硬件架构上执行，所以本文利用容器轻量级虚拟化技术解耦平台的硬件资源和软件，这样解决了边缘节点之间平台异构的问题并保证实时视频分析任务的运行环境一致。</w:t>
      </w:r>
    </w:p>
    <w:p w14:paraId="75BCEC24" w14:textId="77777777" w:rsidR="00EC250A" w:rsidRPr="00802E10" w:rsidRDefault="00EC250A" w:rsidP="00EC250A">
      <w:pPr>
        <w:pStyle w:val="af5"/>
        <w:ind w:firstLineChars="0" w:firstLine="0"/>
      </w:pPr>
    </w:p>
    <w:p w14:paraId="6BBC0CF9" w14:textId="77777777" w:rsidR="00EC250A" w:rsidRDefault="00EC250A" w:rsidP="00EC250A">
      <w:pPr>
        <w:pStyle w:val="a0"/>
      </w:pPr>
      <w:r>
        <w:rPr>
          <w:rFonts w:hint="eastAsia"/>
        </w:rPr>
        <w:t>面向轻量级边缘服务器的</w:t>
      </w:r>
      <w:commentRangeStart w:id="110"/>
      <w:r>
        <w:rPr>
          <w:rFonts w:hint="eastAsia"/>
        </w:rPr>
        <w:t>视频分析以及调度优化</w:t>
      </w:r>
      <w:commentRangeEnd w:id="110"/>
      <w:r w:rsidR="003266D9">
        <w:rPr>
          <w:rStyle w:val="af3"/>
          <w:rFonts w:ascii="Calibri" w:eastAsia="宋体" w:hAnsi="Calibri" w:cs="黑体"/>
          <w:b w:val="0"/>
        </w:rPr>
        <w:commentReference w:id="110"/>
      </w:r>
    </w:p>
    <w:p w14:paraId="284A9BE1" w14:textId="77777777" w:rsidR="00EC250A" w:rsidRDefault="00EC250A" w:rsidP="00EC250A">
      <w:pPr>
        <w:pStyle w:val="af5"/>
        <w:rPr>
          <w:rFonts w:asciiTheme="minorEastAsia" w:hAnsiTheme="minorEastAsia" w:cs="Arial"/>
          <w:color w:val="000000" w:themeColor="text1"/>
          <w:kern w:val="0"/>
        </w:rPr>
      </w:pPr>
      <w:commentRangeStart w:id="111"/>
      <w:r>
        <w:rPr>
          <w:rFonts w:asciiTheme="minorEastAsia" w:hAnsiTheme="minorEastAsia" w:hint="eastAsia"/>
        </w:rPr>
        <w:t>视频分析应用属于计算密集型的应用，在系统运行时需要大量的计算和内存资源</w:t>
      </w:r>
      <w:commentRangeEnd w:id="111"/>
      <w:r w:rsidR="003266D9">
        <w:rPr>
          <w:rStyle w:val="af3"/>
          <w:rFonts w:ascii="Calibri" w:eastAsia="宋体" w:hAnsi="Calibri" w:cs="黑体"/>
        </w:rPr>
        <w:commentReference w:id="111"/>
      </w:r>
      <w:r>
        <w:rPr>
          <w:rFonts w:asciiTheme="minorEastAsia" w:hAnsiTheme="minorEastAsia" w:hint="eastAsia"/>
        </w:rPr>
        <w:t>，</w:t>
      </w:r>
      <w:r w:rsidRPr="00C11B51">
        <w:rPr>
          <w:rFonts w:asciiTheme="minorEastAsia" w:hAnsiTheme="minorEastAsia" w:hint="eastAsia"/>
        </w:rPr>
        <w:t>本文采用的边缘计算</w:t>
      </w:r>
      <w:r>
        <w:rPr>
          <w:rFonts w:asciiTheme="minorEastAsia" w:hAnsiTheme="minorEastAsia" w:hint="eastAsia"/>
        </w:rPr>
        <w:t>节点大部分</w:t>
      </w:r>
      <w:r w:rsidRPr="00C11B51">
        <w:rPr>
          <w:rFonts w:asciiTheme="minorEastAsia" w:hAnsiTheme="minorEastAsia" w:hint="eastAsia"/>
        </w:rPr>
        <w:t>是由刀片机组成的轻量级边缘计算平台，</w:t>
      </w:r>
      <w:r>
        <w:rPr>
          <w:rFonts w:asciiTheme="minorEastAsia" w:hAnsiTheme="minorEastAsia" w:hint="eastAsia"/>
        </w:rPr>
        <w:t>与GPU服务器相比，计算资源有限，如果不进行优化，长期的视频分析处理任务势必会导致平台负载过高，不利于系统持久稳定运行。</w:t>
      </w:r>
      <w:commentRangeStart w:id="112"/>
      <w:r w:rsidRPr="00C11B51">
        <w:rPr>
          <w:rFonts w:asciiTheme="minorEastAsia" w:hAnsiTheme="minorEastAsia" w:hint="eastAsia"/>
        </w:rPr>
        <w:t>本节主</w:t>
      </w:r>
      <w:commentRangeEnd w:id="112"/>
      <w:r>
        <w:rPr>
          <w:rStyle w:val="af3"/>
          <w:rFonts w:ascii="Calibri" w:eastAsia="宋体" w:hAnsi="Calibri" w:cs="黑体"/>
        </w:rPr>
        <w:commentReference w:id="112"/>
      </w:r>
      <w:r w:rsidRPr="00C11B51">
        <w:rPr>
          <w:rFonts w:asciiTheme="minorEastAsia" w:hAnsiTheme="minorEastAsia" w:hint="eastAsia"/>
        </w:rPr>
        <w:t>要</w:t>
      </w:r>
      <w:r>
        <w:rPr>
          <w:rFonts w:asciiTheme="minorEastAsia" w:hAnsiTheme="minorEastAsia" w:hint="eastAsia"/>
        </w:rPr>
        <w:t>针对</w:t>
      </w:r>
      <w:r w:rsidRPr="00C11B51">
        <w:rPr>
          <w:rFonts w:asciiTheme="minorEastAsia" w:hAnsiTheme="minorEastAsia" w:hint="eastAsia"/>
        </w:rPr>
        <w:t>边缘</w:t>
      </w:r>
      <w:r>
        <w:rPr>
          <w:rFonts w:asciiTheme="minorEastAsia" w:hAnsiTheme="minorEastAsia" w:hint="eastAsia"/>
        </w:rPr>
        <w:t>侧</w:t>
      </w:r>
      <w:r w:rsidRPr="00C11B51">
        <w:rPr>
          <w:rFonts w:asciiTheme="minorEastAsia" w:hAnsiTheme="minorEastAsia" w:hint="eastAsia"/>
        </w:rPr>
        <w:t>服务器运算处理资源有限</w:t>
      </w:r>
      <w:r>
        <w:rPr>
          <w:rFonts w:asciiTheme="minorEastAsia" w:hAnsiTheme="minorEastAsia" w:hint="eastAsia"/>
        </w:rPr>
        <w:t>的问题，分别研究</w:t>
      </w:r>
      <w:r w:rsidRPr="00C11B51">
        <w:rPr>
          <w:rFonts w:asciiTheme="minorEastAsia" w:hAnsiTheme="minorEastAsia" w:hint="eastAsia"/>
        </w:rPr>
        <w:t>边缘</w:t>
      </w:r>
      <w:r>
        <w:rPr>
          <w:rFonts w:asciiTheme="minorEastAsia" w:hAnsiTheme="minorEastAsia" w:hint="eastAsia"/>
        </w:rPr>
        <w:t>侧</w:t>
      </w:r>
      <w:r w:rsidRPr="00C11B51">
        <w:rPr>
          <w:rFonts w:asciiTheme="minorEastAsia" w:hAnsiTheme="minorEastAsia" w:hint="eastAsia"/>
        </w:rPr>
        <w:t>模块</w:t>
      </w:r>
      <w:r>
        <w:rPr>
          <w:rFonts w:asciiTheme="minorEastAsia" w:hAnsiTheme="minorEastAsia" w:hint="eastAsia"/>
        </w:rPr>
        <w:t>中视频分析任务和边缘集群中任务调度，提出了自己的优化算法</w:t>
      </w:r>
      <w:r w:rsidRPr="00C11B51">
        <w:rPr>
          <w:rFonts w:asciiTheme="minorEastAsia" w:hAnsiTheme="minorEastAsia" w:hint="eastAsia"/>
        </w:rPr>
        <w:t>，</w:t>
      </w:r>
      <w:r>
        <w:rPr>
          <w:rFonts w:asciiTheme="minorEastAsia" w:hAnsiTheme="minorEastAsia" w:hint="eastAsia"/>
        </w:rPr>
        <w:t>降低系统负载、处理时延并解决任务阻塞的问题</w:t>
      </w:r>
      <w:r w:rsidRPr="00C11B51">
        <w:rPr>
          <w:rFonts w:asciiTheme="minorEastAsia" w:hAnsiTheme="minorEastAsia" w:hint="eastAsia"/>
        </w:rPr>
        <w:t>。视频分析系统在边缘计算平台的资源消耗情况是衡量系统能否稳定运行的重要指标之一。</w:t>
      </w:r>
      <w:r>
        <w:rPr>
          <w:rFonts w:asciiTheme="minorEastAsia" w:hAnsiTheme="minorEastAsia" w:hint="eastAsia"/>
        </w:rPr>
        <w:t>本节的优化算法包括</w:t>
      </w:r>
      <w:r>
        <w:rPr>
          <w:rFonts w:asciiTheme="minorEastAsia" w:hAnsiTheme="minorEastAsia"/>
        </w:rPr>
        <w:t>1</w:t>
      </w:r>
      <w:r w:rsidRPr="00C11B51">
        <w:rPr>
          <w:rFonts w:asciiTheme="minorEastAsia" w:hAnsiTheme="minorEastAsia"/>
        </w:rPr>
        <w:t>.</w:t>
      </w:r>
      <w:r>
        <w:rPr>
          <w:rFonts w:asciiTheme="minorEastAsia" w:hAnsiTheme="minorEastAsia" w:hint="eastAsia"/>
        </w:rPr>
        <w:t>基于感知哈希和直方图图像相似度的关键帧提取算法；</w:t>
      </w:r>
      <w:r>
        <w:rPr>
          <w:rFonts w:asciiTheme="minorEastAsia" w:hAnsiTheme="minorEastAsia"/>
        </w:rPr>
        <w:t>2</w:t>
      </w:r>
      <w:r>
        <w:rPr>
          <w:rFonts w:asciiTheme="minorEastAsia" w:hAnsiTheme="minorEastAsia" w:hint="eastAsia"/>
        </w:rPr>
        <w:t>基于负载均衡的边缘计算资源自适应调度算法。算法</w:t>
      </w:r>
      <w:r>
        <w:rPr>
          <w:rFonts w:asciiTheme="minorEastAsia" w:hAnsiTheme="minorEastAsia"/>
        </w:rPr>
        <w:t>1</w:t>
      </w:r>
      <w:r>
        <w:rPr>
          <w:rFonts w:asciiTheme="minorEastAsia" w:hAnsiTheme="minorEastAsia" w:hint="eastAsia"/>
        </w:rPr>
        <w:t>通过过滤视频流中的大量冗余图像信息和噪声，缩减目标检测模块的输入</w:t>
      </w:r>
      <w:r w:rsidRPr="00C11B51">
        <w:rPr>
          <w:rFonts w:asciiTheme="minorEastAsia" w:hAnsiTheme="minorEastAsia" w:hint="eastAsia"/>
        </w:rPr>
        <w:t>优化边缘测视频分析减轻边缘侧</w:t>
      </w:r>
      <w:r>
        <w:rPr>
          <w:rFonts w:asciiTheme="minorEastAsia" w:hAnsiTheme="minorEastAsia" w:hint="eastAsia"/>
        </w:rPr>
        <w:t>的</w:t>
      </w:r>
      <w:r w:rsidRPr="00C11B51">
        <w:rPr>
          <w:rFonts w:asciiTheme="minorEastAsia" w:hAnsiTheme="minorEastAsia" w:hint="eastAsia"/>
        </w:rPr>
        <w:t>计算</w:t>
      </w:r>
      <w:r>
        <w:rPr>
          <w:rFonts w:asciiTheme="minorEastAsia" w:hAnsiTheme="minorEastAsia" w:hint="eastAsia"/>
        </w:rPr>
        <w:t>和内存</w:t>
      </w:r>
      <w:r w:rsidRPr="00C11B51">
        <w:rPr>
          <w:rFonts w:asciiTheme="minorEastAsia" w:hAnsiTheme="minorEastAsia" w:hint="eastAsia"/>
        </w:rPr>
        <w:t>开销</w:t>
      </w:r>
      <w:r>
        <w:rPr>
          <w:rFonts w:asciiTheme="minorEastAsia" w:hAnsiTheme="minorEastAsia" w:hint="eastAsia"/>
        </w:rPr>
        <w:t>。在</w:t>
      </w:r>
      <w:r w:rsidRPr="00C11B51">
        <w:rPr>
          <w:rFonts w:asciiTheme="minorEastAsia" w:hAnsiTheme="minorEastAsia" w:hint="eastAsia"/>
        </w:rPr>
        <w:t>保证视频分析准确率的前提下，提高系</w:t>
      </w:r>
      <w:r w:rsidRPr="00C11B51">
        <w:rPr>
          <w:rFonts w:asciiTheme="minorEastAsia" w:hAnsiTheme="minorEastAsia" w:hint="eastAsia"/>
        </w:rPr>
        <w:lastRenderedPageBreak/>
        <w:t>统分析处理的鲁棒性和效率，从而</w:t>
      </w:r>
      <w:r>
        <w:rPr>
          <w:rFonts w:asciiTheme="minorEastAsia" w:hAnsiTheme="minorEastAsia" w:hint="eastAsia"/>
        </w:rPr>
        <w:t>达到</w:t>
      </w:r>
      <w:r w:rsidRPr="00C11B51">
        <w:rPr>
          <w:rFonts w:asciiTheme="minorEastAsia" w:hAnsiTheme="minorEastAsia" w:hint="eastAsia"/>
        </w:rPr>
        <w:t>实时的视频分析</w:t>
      </w:r>
      <w:r>
        <w:rPr>
          <w:rFonts w:asciiTheme="minorEastAsia" w:hAnsiTheme="minorEastAsia" w:hint="eastAsia"/>
        </w:rPr>
        <w:t>的目的</w:t>
      </w:r>
      <w:r w:rsidRPr="00C11B51">
        <w:rPr>
          <w:rFonts w:asciiTheme="minorEastAsia" w:hAnsiTheme="minorEastAsia" w:hint="eastAsia"/>
        </w:rPr>
        <w:t>。</w:t>
      </w:r>
      <w:r>
        <w:rPr>
          <w:rFonts w:asciiTheme="minorEastAsia" w:hAnsiTheme="minorEastAsia" w:hint="eastAsia"/>
        </w:rPr>
        <w:t>算法2主要</w:t>
      </w:r>
      <w:bookmarkStart w:id="113" w:name="OLE_LINK13"/>
      <w:bookmarkStart w:id="114" w:name="OLE_LINK14"/>
      <w:r>
        <w:rPr>
          <w:rFonts w:asciiTheme="minorEastAsia" w:hAnsiTheme="minorEastAsia" w:hint="eastAsia"/>
        </w:rPr>
        <w:t>针对如下两个问题：(</w:t>
      </w:r>
      <w:r>
        <w:rPr>
          <w:rFonts w:asciiTheme="minorEastAsia" w:hAnsiTheme="minorEastAsia"/>
        </w:rPr>
        <w:t>1)</w:t>
      </w:r>
      <w:r>
        <w:rPr>
          <w:rFonts w:asciiTheme="minorEastAsia" w:hAnsiTheme="minorEastAsia" w:hint="eastAsia"/>
        </w:rPr>
        <w:t>由于边缘节点可能是手机、路由器、交换机等 设备，这些设备的计算资源分布不均匀，如果将视频分析请求无差别的交给这些节点，必然会导致部分资源短缺的边缘节点任务阻塞状态，资源丰富的边缘节点处于空闲状态，因此平台的运行效率不高。(</w:t>
      </w:r>
      <w:r>
        <w:rPr>
          <w:rFonts w:asciiTheme="minorEastAsia" w:hAnsiTheme="minorEastAsia"/>
        </w:rPr>
        <w:t>2)</w:t>
      </w:r>
      <w:r w:rsidRPr="005D3ACD">
        <w:rPr>
          <w:rFonts w:asciiTheme="minorEastAsia" w:hAnsiTheme="minorEastAsia" w:cs="Arial" w:hint="eastAsia"/>
          <w:color w:val="000000" w:themeColor="text1"/>
          <w:kern w:val="0"/>
        </w:rPr>
        <w:t xml:space="preserve"> </w:t>
      </w:r>
      <w:r w:rsidRPr="00A23933">
        <w:rPr>
          <w:rFonts w:asciiTheme="minorEastAsia" w:hAnsiTheme="minorEastAsia" w:cs="Arial" w:hint="eastAsia"/>
          <w:color w:val="000000" w:themeColor="text1"/>
          <w:kern w:val="0"/>
        </w:rPr>
        <w:t>前台应用</w:t>
      </w:r>
      <w:r>
        <w:rPr>
          <w:rFonts w:asciiTheme="minorEastAsia" w:hAnsiTheme="minorEastAsia" w:cs="Arial" w:hint="eastAsia"/>
          <w:color w:val="000000" w:themeColor="text1"/>
          <w:kern w:val="0"/>
        </w:rPr>
        <w:t>海量的视频帧处理</w:t>
      </w:r>
      <w:r w:rsidRPr="00A23933">
        <w:rPr>
          <w:rFonts w:asciiTheme="minorEastAsia" w:hAnsiTheme="minorEastAsia" w:cs="Arial" w:hint="eastAsia"/>
          <w:color w:val="000000" w:themeColor="text1"/>
          <w:kern w:val="0"/>
        </w:rPr>
        <w:t>请求如果不经过中间层</w:t>
      </w:r>
      <w:r>
        <w:rPr>
          <w:rFonts w:asciiTheme="minorEastAsia" w:hAnsiTheme="minorEastAsia" w:cs="Arial" w:hint="eastAsia"/>
          <w:color w:val="000000" w:themeColor="text1"/>
          <w:kern w:val="0"/>
        </w:rPr>
        <w:t>的分发</w:t>
      </w:r>
      <w:r w:rsidRPr="00A23933">
        <w:rPr>
          <w:rFonts w:asciiTheme="minorEastAsia" w:hAnsiTheme="minorEastAsia" w:cs="Arial" w:hint="eastAsia"/>
          <w:color w:val="000000" w:themeColor="text1"/>
          <w:kern w:val="0"/>
        </w:rPr>
        <w:t>处理，</w:t>
      </w:r>
      <w:r>
        <w:rPr>
          <w:rFonts w:asciiTheme="minorEastAsia" w:hAnsiTheme="minorEastAsia" w:cs="Arial" w:hint="eastAsia"/>
          <w:color w:val="000000" w:themeColor="text1"/>
          <w:kern w:val="0"/>
        </w:rPr>
        <w:t>假设</w:t>
      </w:r>
      <w:r w:rsidRPr="00A23933">
        <w:rPr>
          <w:rFonts w:asciiTheme="minorEastAsia" w:hAnsiTheme="minorEastAsia" w:cs="Arial" w:hint="eastAsia"/>
          <w:color w:val="000000" w:themeColor="text1"/>
          <w:kern w:val="0"/>
        </w:rPr>
        <w:t>打</w:t>
      </w:r>
      <w:r>
        <w:rPr>
          <w:rFonts w:asciiTheme="minorEastAsia" w:hAnsiTheme="minorEastAsia" w:cs="Arial" w:hint="eastAsia"/>
          <w:color w:val="000000" w:themeColor="text1"/>
          <w:kern w:val="0"/>
        </w:rPr>
        <w:t>在同一台边缘节点</w:t>
      </w:r>
      <w:r w:rsidRPr="00A23933">
        <w:rPr>
          <w:rFonts w:asciiTheme="minorEastAsia" w:hAnsiTheme="minorEastAsia" w:cs="Arial" w:hint="eastAsia"/>
          <w:color w:val="000000" w:themeColor="text1"/>
          <w:kern w:val="0"/>
        </w:rPr>
        <w:t>上，造成该台服务器的负载压力过高</w:t>
      </w:r>
      <w:r>
        <w:rPr>
          <w:rFonts w:asciiTheme="minorEastAsia" w:hAnsiTheme="minorEastAsia" w:cs="Arial" w:hint="eastAsia"/>
          <w:color w:val="000000" w:themeColor="text1"/>
          <w:kern w:val="0"/>
        </w:rPr>
        <w:t>，系统极有可能出现宕机故障，严重影响系统的高可用性。</w:t>
      </w:r>
    </w:p>
    <w:bookmarkEnd w:id="113"/>
    <w:bookmarkEnd w:id="114"/>
    <w:p w14:paraId="514ABE1C" w14:textId="77777777" w:rsidR="00EC250A" w:rsidRDefault="00EC250A" w:rsidP="00EC250A">
      <w:pPr>
        <w:pStyle w:val="af5"/>
        <w:rPr>
          <w:rFonts w:asciiTheme="minorEastAsia" w:hAnsiTheme="minorEastAsia" w:cs="Arial"/>
          <w:color w:val="000000" w:themeColor="text1"/>
          <w:kern w:val="0"/>
        </w:rPr>
      </w:pPr>
    </w:p>
    <w:p w14:paraId="3B6C1AEE" w14:textId="77777777" w:rsidR="00EC250A" w:rsidRDefault="00EC250A" w:rsidP="00EC250A">
      <w:pPr>
        <w:pStyle w:val="a1"/>
      </w:pPr>
      <w:r>
        <w:rPr>
          <w:rFonts w:hint="eastAsia"/>
        </w:rPr>
        <w:t>基于感知哈希和直方图图像相似度关键帧提取算法</w:t>
      </w:r>
    </w:p>
    <w:p w14:paraId="3D51DF5F" w14:textId="77777777" w:rsidR="00EC250A" w:rsidRDefault="00EC250A" w:rsidP="00EC250A">
      <w:pPr>
        <w:pStyle w:val="af5"/>
      </w:pPr>
      <w:r>
        <w:rPr>
          <w:rFonts w:hint="eastAsia"/>
        </w:rPr>
        <w:t>如图</w:t>
      </w:r>
      <w:r>
        <w:rPr>
          <w:rFonts w:hint="eastAsia"/>
        </w:rPr>
        <w:t>3</w:t>
      </w:r>
      <w:r>
        <w:t>-2</w:t>
      </w:r>
      <w:r>
        <w:rPr>
          <w:rFonts w:hint="eastAsia"/>
        </w:rPr>
        <w:t>所示，一个完整的上篮动作可能持续好几秒钟，即从时间</w:t>
      </w:r>
      <w:r>
        <w:rPr>
          <w:rFonts w:hint="eastAsia"/>
        </w:rPr>
        <w:t>A</w:t>
      </w:r>
      <w:r>
        <w:rPr>
          <w:rFonts w:hint="eastAsia"/>
        </w:rPr>
        <w:t>到时间</w:t>
      </w:r>
      <w:r>
        <w:rPr>
          <w:rFonts w:hint="eastAsia"/>
        </w:rPr>
        <w:t>B</w:t>
      </w:r>
      <w:r>
        <w:rPr>
          <w:rFonts w:hint="eastAsia"/>
        </w:rPr>
        <w:t>，在这几秒钟，监控摄像头每秒会有</w:t>
      </w:r>
      <w:r>
        <w:rPr>
          <w:rFonts w:hint="eastAsia"/>
        </w:rPr>
        <w:t>2</w:t>
      </w:r>
      <w:r>
        <w:t>5</w:t>
      </w:r>
      <w:r>
        <w:rPr>
          <w:rFonts w:hint="eastAsia"/>
        </w:rPr>
        <w:t>帧图像。即在这几百张图片中，同一个个目标一直出现在画面中。如果边缘分析模块对这几百张都进行图像处理运算，最终目标检测得到的结果是一样的，都是同一个目标。如果我们只选取一帧进行图像处理，最终也能得到相同的结果。所以只需要在这几秒钟找出一幅包含关键人脸信息的图像即可。经过上述分析可以得出，监控视频相邻帧之间包含很多相同信息会存在大量的人脸信息冗余，如果系统未经过滤，即处理所有的视频帧，会造成边缘节点运算压力过大，严重影响系统的实时性。</w:t>
      </w:r>
    </w:p>
    <w:p w14:paraId="08F32139" w14:textId="77777777" w:rsidR="00EC250A" w:rsidRDefault="00EC250A" w:rsidP="00EC250A">
      <w:pPr>
        <w:pStyle w:val="af5"/>
        <w:spacing w:line="240" w:lineRule="auto"/>
        <w:jc w:val="center"/>
      </w:pPr>
      <w:r w:rsidRPr="00C524AD">
        <w:rPr>
          <w:noProof/>
        </w:rPr>
        <w:drawing>
          <wp:inline distT="0" distB="0" distL="0" distR="0" wp14:anchorId="31742A5D" wp14:editId="508A04A8">
            <wp:extent cx="3519080" cy="302357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9252" cy="3032316"/>
                    </a:xfrm>
                    <a:prstGeom prst="rect">
                      <a:avLst/>
                    </a:prstGeom>
                  </pic:spPr>
                </pic:pic>
              </a:graphicData>
            </a:graphic>
          </wp:inline>
        </w:drawing>
      </w:r>
    </w:p>
    <w:p w14:paraId="724E35C9" w14:textId="77777777" w:rsidR="00EC250A" w:rsidRDefault="00EC250A" w:rsidP="00EC250A">
      <w:pPr>
        <w:pStyle w:val="a7"/>
        <w:jc w:val="center"/>
      </w:pPr>
      <w:r>
        <w:rPr>
          <w:rFonts w:hint="eastAsia"/>
        </w:rPr>
        <w:t>图</w:t>
      </w:r>
      <w:r>
        <w:t xml:space="preserve">3-2 </w:t>
      </w:r>
      <w:r>
        <w:rPr>
          <w:rFonts w:hint="eastAsia"/>
        </w:rPr>
        <w:t>运动员上篮图</w:t>
      </w:r>
    </w:p>
    <w:p w14:paraId="3D72550F" w14:textId="77777777" w:rsidR="00EC250A" w:rsidRDefault="00EC250A" w:rsidP="00EC250A">
      <w:pPr>
        <w:pStyle w:val="af5"/>
        <w:ind w:firstLineChars="0" w:firstLine="0"/>
      </w:pPr>
    </w:p>
    <w:p w14:paraId="6635EFCC" w14:textId="77777777" w:rsidR="00EC250A" w:rsidRDefault="00EC250A" w:rsidP="00EC250A">
      <w:pPr>
        <w:pStyle w:val="af5"/>
        <w:rPr>
          <w:rFonts w:asciiTheme="minorEastAsia" w:hAnsiTheme="minorEastAsia"/>
        </w:rPr>
      </w:pPr>
      <w:r>
        <w:rPr>
          <w:rFonts w:hint="eastAsia"/>
        </w:rPr>
        <w:t>系统中的可视化模块需要实时展示人脸信息，因此人脸识别模块需要检查视频帧的人脸是否发生变化，并将人脸信息实时更新在人脸数据库中。但是由于人脸识别是基于深度学习实现的分析应用，计算量庞大、对精度要求高、存储空间</w:t>
      </w:r>
      <w:r>
        <w:rPr>
          <w:rFonts w:hint="eastAsia"/>
        </w:rPr>
        <w:lastRenderedPageBreak/>
        <w:t>占用大，如果对视频流解析后的每一帧都进行人脸识别，将会消耗轻量级边缘计算平台大量的计算资源，降低系统在平台上的运行效率，从而影响用户的使用体验，因此</w:t>
      </w:r>
      <w:r>
        <w:rPr>
          <w:rFonts w:hint="eastAsia"/>
        </w:rPr>
        <w:t>DNN</w:t>
      </w:r>
      <w:r>
        <w:rPr>
          <w:rFonts w:hint="eastAsia"/>
        </w:rPr>
        <w:t>无法在轻量级边缘计算平台上得到较好的性能。为了避免对所有的视频帧进行人脸识别，并且保证人脸识别的准确性和实时性，我们可以在人脸识别之前进行视频关键帧的筛选。视频帧进行筛选的原理是视频帧本身具有时间的冗余性，相邻帧之间可能包含相同信息。在分析视频帧之前，我们可以通过图像特征法来比较前后两帧的相似度从而确认相邻视频帧的信息结构是否发生改变。如果发生改变，则将视频帧进行进一步的分析，否则系统将抛弃该视频帧。</w:t>
      </w:r>
      <w:r>
        <w:rPr>
          <w:rFonts w:asciiTheme="minorEastAsia" w:hAnsiTheme="minorEastAsia" w:hint="eastAsia"/>
        </w:rPr>
        <w:t>我们定义在内容上满足最大不相关性相邻的两幅视频帧为相邻的关键帧。</w:t>
      </w:r>
      <w:r>
        <w:rPr>
          <w:rFonts w:hint="eastAsia"/>
        </w:rPr>
        <w:t>关键帧是描述连续视频的最关键信息的一帧图像，一般用来反映一段视频的主要语义</w:t>
      </w:r>
      <w:r>
        <w:rPr>
          <w:rFonts w:asciiTheme="minorEastAsia" w:hAnsiTheme="minorEastAsia" w:hint="eastAsia"/>
        </w:rPr>
        <w:t>我们需要保证图片多样性的前提下尽可能少的筛选视频关键帧。</w:t>
      </w:r>
    </w:p>
    <w:p w14:paraId="3E3D4CA9" w14:textId="77777777" w:rsidR="00EC250A" w:rsidRDefault="00EC250A" w:rsidP="00EC250A">
      <w:pPr>
        <w:pStyle w:val="af5"/>
      </w:pPr>
      <w:r>
        <w:rPr>
          <w:rFonts w:hint="eastAsia"/>
        </w:rPr>
        <w:t>如今对关键帧提取算法主要有如下几种：</w:t>
      </w:r>
    </w:p>
    <w:p w14:paraId="50B2CA48" w14:textId="77777777" w:rsidR="00EC250A" w:rsidRDefault="00EC250A" w:rsidP="00EC250A">
      <w:pPr>
        <w:pStyle w:val="af5"/>
      </w:pPr>
      <w:r>
        <w:rPr>
          <w:rFonts w:hint="eastAsia"/>
        </w:rPr>
        <w:t>1</w:t>
      </w:r>
      <w:r>
        <w:t>.</w:t>
      </w:r>
      <w:r w:rsidRPr="001E4645">
        <w:rPr>
          <w:rFonts w:hint="eastAsia"/>
        </w:rPr>
        <w:t xml:space="preserve"> </w:t>
      </w:r>
      <w:r>
        <w:rPr>
          <w:rFonts w:hint="eastAsia"/>
        </w:rPr>
        <w:t>基于镜头的关键帧提取算法是视频检索领域中最先发展起来，也是目前最为成熟的一种通用方法，该算法的一般实现过程是：先按照某种技术手段把源视频文件按照镜头变化分割，然后在视频每个镜头中选择首、尾两帧作为关键帧。这种方法的优点是实施起来很简单，算法的计算量也很小，但是这种方法存在很大的局限性，当视频中内容变化剧烈、场景非常复杂时，选取镜头中的首、尾两帧并不能代表视频的全部内容变化，所以该方法已经远远不能满足当今社会人们对关键帧提取的标准和要求。</w:t>
      </w:r>
    </w:p>
    <w:p w14:paraId="760712A8" w14:textId="77777777" w:rsidR="00EC250A" w:rsidRDefault="00EC250A" w:rsidP="00EC250A">
      <w:pPr>
        <w:pStyle w:val="af5"/>
      </w:pPr>
      <w:r>
        <w:rPr>
          <w:rFonts w:hint="eastAsia"/>
        </w:rPr>
        <w:t>2</w:t>
      </w:r>
      <w:r>
        <w:t>.</w:t>
      </w:r>
      <w:r>
        <w:rPr>
          <w:rFonts w:hint="eastAsia"/>
        </w:rPr>
        <w:t>根据运动分析来提取关键帧。一般利用光流法计算每一帧的运动量，并选取运动量的局部最小值为关键帧。它反映了图像数据的静止。在视频流中摄像机以在一个位置上停留或在某一人物的某一动作的短暂停留作为依据，</w:t>
      </w:r>
      <w:r w:rsidRPr="00306237">
        <w:t>利用光流法计算视频帧的运动量公式如下所示：</w:t>
      </w:r>
    </w:p>
    <w:p w14:paraId="0863A375" w14:textId="77777777" w:rsidR="00EC250A" w:rsidRPr="00306237" w:rsidRDefault="00EC250A" w:rsidP="00EC250A">
      <w:pPr>
        <w:pStyle w:val="af5"/>
      </w:pPr>
      <m:oMathPara>
        <m:oMath>
          <m:r>
            <m:rPr>
              <m:sty m:val="p"/>
            </m:rPr>
            <w:rPr>
              <w:rFonts w:ascii="Cambria Math" w:hAnsi="Cambria Math" w:hint="eastAsia"/>
            </w:rPr>
            <m:t xml:space="preserve"> M</m:t>
          </m:r>
          <m:r>
            <w:rPr>
              <w:rFonts w:ascii="Cambria Math" w:hAnsi="Cambria Math"/>
            </w:rPr>
            <m:t>(k)=∑∑|</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(i,j,k)|+|</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(i,j,k)|</m:t>
          </m:r>
        </m:oMath>
      </m:oMathPara>
    </w:p>
    <w:p w14:paraId="71826CAF" w14:textId="77777777" w:rsidR="00EC250A" w:rsidRDefault="00EC250A" w:rsidP="00EC250A">
      <w:pPr>
        <w:pStyle w:val="af5"/>
        <w:ind w:firstLineChars="0" w:firstLine="0"/>
      </w:pPr>
      <w:r w:rsidRPr="001E4645">
        <w:t>式中，</w:t>
      </w:r>
      <w:r w:rsidRPr="001E4645">
        <w:t>M(K)</w:t>
      </w:r>
      <w:r w:rsidRPr="001E4645">
        <w:t>表示第</w:t>
      </w:r>
      <w:r w:rsidRPr="001E4645">
        <w:t xml:space="preserve"> k </w:t>
      </w:r>
      <w:r w:rsidRPr="001E4645">
        <w:t>帧的运动量</w:t>
      </w:r>
      <w:r w:rsidRPr="001E4645">
        <w:t>,Lx(</w:t>
      </w:r>
      <w:proofErr w:type="spellStart"/>
      <w:r w:rsidRPr="001E4645">
        <w:t>i,j,k</w:t>
      </w:r>
      <w:proofErr w:type="spellEnd"/>
      <w:r w:rsidRPr="001E4645">
        <w:t>)</w:t>
      </w:r>
      <w:r w:rsidRPr="001E4645">
        <w:t>表示第</w:t>
      </w:r>
      <w:r w:rsidRPr="001E4645">
        <w:t>k</w:t>
      </w:r>
      <w:r w:rsidRPr="001E4645">
        <w:t>帧像素点</w:t>
      </w:r>
      <w:r w:rsidRPr="001E4645">
        <w:t>(</w:t>
      </w:r>
      <w:proofErr w:type="spellStart"/>
      <w:r w:rsidRPr="001E4645">
        <w:t>i,j</w:t>
      </w:r>
      <w:proofErr w:type="spellEnd"/>
      <w:r w:rsidRPr="001E4645">
        <w:t>)</w:t>
      </w:r>
      <w:r w:rsidRPr="001E4645">
        <w:t>处光流</w:t>
      </w:r>
      <w:r w:rsidRPr="001E4645">
        <w:t>X</w:t>
      </w:r>
      <w:r w:rsidRPr="001E4645">
        <w:t>的分量，</w:t>
      </w:r>
      <w:r w:rsidRPr="001E4645">
        <w:t>Ly(</w:t>
      </w:r>
      <w:proofErr w:type="spellStart"/>
      <w:r w:rsidRPr="001E4645">
        <w:t>i,j,k</w:t>
      </w:r>
      <w:proofErr w:type="spellEnd"/>
      <w:r w:rsidRPr="001E4645">
        <w:t>)</w:t>
      </w:r>
      <w:r w:rsidRPr="001E4645">
        <w:t>表示第</w:t>
      </w:r>
      <w:r w:rsidRPr="001E4645">
        <w:t>k</w:t>
      </w:r>
      <w:r w:rsidRPr="001E4645">
        <w:t>帧像素点</w:t>
      </w:r>
      <w:r w:rsidRPr="001E4645">
        <w:t>(</w:t>
      </w:r>
      <w:proofErr w:type="spellStart"/>
      <w:r w:rsidRPr="001E4645">
        <w:t>i,j</w:t>
      </w:r>
      <w:proofErr w:type="spellEnd"/>
      <w:r w:rsidRPr="001E4645">
        <w:t>)</w:t>
      </w:r>
      <w:r w:rsidRPr="001E4645">
        <w:t>处光流</w:t>
      </w:r>
      <w:r w:rsidRPr="001E4645">
        <w:t>y</w:t>
      </w:r>
      <w:r w:rsidRPr="001E4645">
        <w:t>的分量。计算完成后，取局部最小值作为所要提取的关键帧。</w:t>
      </w:r>
      <w:r>
        <w:rPr>
          <w:rFonts w:hint="eastAsia"/>
        </w:rPr>
        <w:t>计算公式如下</w:t>
      </w:r>
      <w:r>
        <w:rPr>
          <w:rFonts w:hint="eastAsia"/>
        </w:rPr>
        <w:t>:</w:t>
      </w:r>
    </w:p>
    <w:p w14:paraId="339063B8" w14:textId="77777777" w:rsidR="00EC250A" w:rsidRPr="00306237" w:rsidRDefault="00EC250A" w:rsidP="00EC250A">
      <w:pPr>
        <w:pStyle w:val="af5"/>
      </w:pPr>
      <m:oMathPara>
        <m:oMath>
          <m:r>
            <w:rPr>
              <w:rFonts w:ascii="Cambria Math" w:hAnsi="Cambria Math"/>
            </w:rPr>
            <m:t>M(</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)=min[M(k)]</m:t>
          </m:r>
        </m:oMath>
      </m:oMathPara>
    </w:p>
    <w:p w14:paraId="454E6448" w14:textId="77777777" w:rsidR="00EC250A" w:rsidRDefault="00EC250A" w:rsidP="00EC250A">
      <w:pPr>
        <w:pStyle w:val="af5"/>
        <w:ind w:firstLineChars="0" w:firstLine="0"/>
      </w:pPr>
      <w:r>
        <w:rPr>
          <w:rFonts w:hint="eastAsia"/>
        </w:rPr>
        <w:t>但是该算法时间复杂度较大，并且局部最小值运算不一定准确</w:t>
      </w:r>
      <w:r>
        <w:rPr>
          <w:rFonts w:hint="eastAsia"/>
        </w:rPr>
        <w:t>,</w:t>
      </w:r>
      <w:r>
        <w:rPr>
          <w:rFonts w:hint="eastAsia"/>
        </w:rPr>
        <w:t>在边缘计算场景下表现不佳。</w:t>
      </w:r>
    </w:p>
    <w:p w14:paraId="6B6A0136" w14:textId="77777777" w:rsidR="00EC250A" w:rsidRDefault="00EC250A" w:rsidP="00EC250A">
      <w:pPr>
        <w:pStyle w:val="af5"/>
      </w:pPr>
      <w:r>
        <w:t>3.</w:t>
      </w:r>
      <w:r>
        <w:rPr>
          <w:rFonts w:hint="eastAsia"/>
        </w:rPr>
        <w:t>利用视频聚类</w:t>
      </w:r>
      <w:r>
        <w:t>(k-means</w:t>
      </w:r>
      <w:r>
        <w:rPr>
          <w:rFonts w:hint="eastAsia"/>
        </w:rPr>
        <w:t>等分类算法</w:t>
      </w:r>
      <w:r>
        <w:t>)</w:t>
      </w:r>
      <w:r>
        <w:rPr>
          <w:rFonts w:hint="eastAsia"/>
        </w:rPr>
        <w:t>来提取关键帧，此方法被广泛用在模式识别、信息检索和语音分析。该方法可以很好的体现镜头的语义。聚类的目的是为了把内容相似的视频帧组合起来。聚类图像是为了弄清楚镜头间的关系。在相似的视频帧中再去选择关键帧。该算法的主要步骤如下：</w:t>
      </w:r>
    </w:p>
    <w:p w14:paraId="5CBD5366" w14:textId="77777777" w:rsidR="00EC250A" w:rsidRDefault="00EC250A" w:rsidP="00EC250A">
      <w:pPr>
        <w:pStyle w:val="af5"/>
        <w:ind w:leftChars="200" w:left="900" w:hangingChars="200" w:hanging="480"/>
      </w:pPr>
      <w:r>
        <w:lastRenderedPageBreak/>
        <w:t xml:space="preserve"> (1) </w:t>
      </w:r>
      <w:r>
        <w:rPr>
          <w:rFonts w:hint="eastAsia"/>
        </w:rPr>
        <w:t>输入视频帧数据的集合表示为：</w:t>
      </w:r>
      <w:r>
        <w:rPr>
          <w:rFonts w:hint="eastAsia"/>
        </w:rPr>
        <w:t>X={x1,</w:t>
      </w:r>
      <w:r>
        <w:rPr>
          <w:rFonts w:hint="eastAsia"/>
        </w:rPr>
        <w:t>…</w:t>
      </w:r>
      <w:proofErr w:type="spellStart"/>
      <w:r>
        <w:rPr>
          <w:rFonts w:hint="eastAsia"/>
        </w:rPr>
        <w:t>xn</w:t>
      </w:r>
      <w:proofErr w:type="spellEnd"/>
      <w:r>
        <w:rPr>
          <w:rFonts w:hint="eastAsia"/>
        </w:rPr>
        <w:t>},</w:t>
      </w:r>
      <w:r>
        <w:rPr>
          <w:rFonts w:hint="eastAsia"/>
        </w:rPr>
        <w:t>其中每个</w:t>
      </w:r>
      <w:r>
        <w:rPr>
          <w:rFonts w:hint="eastAsia"/>
        </w:rPr>
        <w:t>x</w:t>
      </w:r>
      <w:r>
        <w:rPr>
          <w:rFonts w:hint="eastAsia"/>
        </w:rPr>
        <w:t>分别代表的是第</w:t>
      </w:r>
      <w:proofErr w:type="spellStart"/>
      <w:r>
        <w:rPr>
          <w:rFonts w:hint="eastAsia"/>
        </w:rPr>
        <w:t>i</w:t>
      </w:r>
      <w:proofErr w:type="spellEnd"/>
      <w:r>
        <w:rPr>
          <w:rFonts w:hint="eastAsia"/>
        </w:rPr>
        <w:t>帧对应的</w:t>
      </w:r>
      <w:r>
        <w:rPr>
          <w:rFonts w:hint="eastAsia"/>
        </w:rPr>
        <w:t>m</w:t>
      </w:r>
      <w:r>
        <w:rPr>
          <w:rFonts w:hint="eastAsia"/>
        </w:rPr>
        <w:t>维特征向量，在给定的初始聚类个数</w:t>
      </w:r>
      <w:r>
        <w:rPr>
          <w:rFonts w:hint="eastAsia"/>
        </w:rPr>
        <w:t>k(k</w:t>
      </w:r>
      <w:r>
        <w:rPr>
          <w:rFonts w:hint="eastAsia"/>
        </w:rPr>
        <w:t>≤</w:t>
      </w:r>
      <w:r>
        <w:rPr>
          <w:rFonts w:hint="eastAsia"/>
        </w:rPr>
        <w:t>n)</w:t>
      </w:r>
      <w:r>
        <w:rPr>
          <w:rFonts w:hint="eastAsia"/>
        </w:rPr>
        <w:t>的前提下，划分聚类的集合个数。</w:t>
      </w:r>
    </w:p>
    <w:p w14:paraId="663567B7" w14:textId="77777777" w:rsidR="00EC250A" w:rsidRDefault="00EC250A" w:rsidP="00EC250A">
      <w:pPr>
        <w:pStyle w:val="af5"/>
        <w:ind w:leftChars="200" w:left="900" w:hangingChars="200" w:hanging="480"/>
      </w:pPr>
      <w:r>
        <w:t>(2)</w:t>
      </w:r>
      <w:r w:rsidRPr="0027014C">
        <w:rPr>
          <w:rFonts w:hint="eastAsia"/>
        </w:rPr>
        <w:t xml:space="preserve"> </w:t>
      </w:r>
      <w:r>
        <w:rPr>
          <w:rFonts w:hint="eastAsia"/>
        </w:rPr>
        <w:t>基于视频帧的颜色直方图的属性来提取集合</w:t>
      </w:r>
      <w:r>
        <w:rPr>
          <w:rFonts w:hint="eastAsia"/>
        </w:rPr>
        <w:t xml:space="preserve"> X </w:t>
      </w:r>
      <w:r>
        <w:rPr>
          <w:rFonts w:hint="eastAsia"/>
        </w:rPr>
        <w:t>中的特征值，根据提取到的颜色特征值划分聚类个数，划分过程可以用聚类模型的最小值</w:t>
      </w:r>
      <w:r>
        <w:rPr>
          <w:rFonts w:hint="eastAsia"/>
        </w:rPr>
        <w:t xml:space="preserve">C </w:t>
      </w:r>
      <w:r>
        <w:rPr>
          <w:rFonts w:hint="eastAsia"/>
        </w:rPr>
        <w:t>来表示，计算公式如下所示：</w:t>
      </w:r>
    </w:p>
    <w:p w14:paraId="29D8B465" w14:textId="77777777" w:rsidR="00EC250A" w:rsidRPr="00CB349F" w:rsidRDefault="00EC250A" w:rsidP="00EC250A">
      <w:pPr>
        <w:pStyle w:val="af5"/>
        <w:spacing w:line="240" w:lineRule="auto"/>
      </w:pPr>
      <m:oMathPara>
        <m:oMath>
          <m:r>
            <m:rPr>
              <m:sty m:val="p"/>
            </m:rPr>
            <w:rPr>
              <w:rFonts w:ascii="Cambria Math" w:hAnsi="Cambria Math" w:hint="eastAsia"/>
            </w:rPr>
            <m:t>C</m:t>
          </m:r>
          <m:r>
            <w:rPr>
              <w:rFonts w:ascii="Cambria Math" w:hAnsi="Cambria Math"/>
            </w:rPr>
            <m:t>=argmin</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e>
                    <m:sup>
                      <m:r>
                        <w:rPr>
                          <w:rFonts w:ascii="Cambria Math" w:hAnsi="Cambria Math"/>
                        </w:rPr>
                        <m:t>2</m:t>
                      </m:r>
                    </m:sup>
                  </m:sSup>
                </m:e>
              </m:nary>
            </m:e>
          </m:nary>
        </m:oMath>
      </m:oMathPara>
    </w:p>
    <w:p w14:paraId="798D4328" w14:textId="77777777" w:rsidR="00EC250A" w:rsidRDefault="00EC250A" w:rsidP="00EC250A">
      <w:pPr>
        <w:pStyle w:val="af5"/>
      </w:pPr>
    </w:p>
    <w:p w14:paraId="3B5645C6" w14:textId="77777777" w:rsidR="00EC250A" w:rsidRDefault="00EC250A" w:rsidP="00EC250A">
      <w:pPr>
        <w:pStyle w:val="af5"/>
        <w:ind w:firstLineChars="350" w:firstLine="840"/>
      </w:pPr>
      <w:r>
        <w:rPr>
          <w:rFonts w:hint="eastAsia"/>
        </w:rPr>
        <w:t>式中</w:t>
      </w:r>
      <w:r>
        <w:rPr>
          <w:rFonts w:hint="eastAsia"/>
        </w:rPr>
        <w:t>C={C1,C2</w:t>
      </w:r>
      <w:r>
        <w:rPr>
          <w:rFonts w:hint="eastAsia"/>
        </w:rPr>
        <w:t>…</w:t>
      </w:r>
      <w:r>
        <w:rPr>
          <w:rFonts w:hint="eastAsia"/>
        </w:rPr>
        <w:t>Cn}</w:t>
      </w:r>
      <w:r>
        <w:rPr>
          <w:rFonts w:hint="eastAsia"/>
        </w:rPr>
        <w:t>，就是聚类的结果，</w:t>
      </w:r>
      <m:oMath>
        <m:sSub>
          <m:sSubPr>
            <m:ctrlPr>
              <w:rPr>
                <w:rFonts w:ascii="Cambria Math" w:hAnsi="Cambria Math"/>
              </w:rPr>
            </m:ctrlPr>
          </m:sSubPr>
          <m:e>
            <m:r>
              <w:rPr>
                <w:rFonts w:ascii="Cambria Math" w:hAnsi="Cambria Math" w:hint="eastAsia"/>
              </w:rPr>
              <m:t>u</m:t>
            </m:r>
          </m:e>
          <m:sub>
            <m:r>
              <w:rPr>
                <w:rFonts w:ascii="Cambria Math" w:hAnsi="Cambria Math"/>
              </w:rPr>
              <m:t>i</m:t>
            </m:r>
          </m:sub>
        </m:sSub>
      </m:oMath>
      <w:r>
        <w:rPr>
          <w:rFonts w:hint="eastAsia"/>
        </w:rPr>
        <w:t>表示聚类</w:t>
      </w:r>
      <m:oMath>
        <m:sSub>
          <m:sSubPr>
            <m:ctrlPr>
              <w:rPr>
                <w:rFonts w:ascii="Cambria Math" w:hAnsi="Cambria Math"/>
                <w:i/>
              </w:rPr>
            </m:ctrlPr>
          </m:sSubPr>
          <m:e>
            <m:r>
              <w:rPr>
                <w:rFonts w:ascii="Cambria Math" w:hAnsi="Cambria Math" w:hint="eastAsia"/>
              </w:rPr>
              <m:t>C</m:t>
            </m:r>
          </m:e>
          <m:sub>
            <m:r>
              <w:rPr>
                <w:rFonts w:ascii="Cambria Math" w:hAnsi="Cambria Math"/>
              </w:rPr>
              <m:t>i</m:t>
            </m:r>
          </m:sub>
        </m:sSub>
      </m:oMath>
      <w:r>
        <w:rPr>
          <w:rFonts w:hint="eastAsia"/>
        </w:rPr>
        <w:t>的平均值。</w:t>
      </w:r>
    </w:p>
    <w:p w14:paraId="77BF9AA9" w14:textId="77777777" w:rsidR="00EC250A" w:rsidRDefault="00EC250A" w:rsidP="00EC250A">
      <w:pPr>
        <w:pStyle w:val="af5"/>
        <w:numPr>
          <w:ilvl w:val="0"/>
          <w:numId w:val="15"/>
        </w:numPr>
        <w:ind w:firstLineChars="0"/>
      </w:pPr>
      <w:r>
        <w:rPr>
          <w:rFonts w:hint="eastAsia"/>
        </w:rPr>
        <w:t>将视频帧的第一帧对应的特征向量</w:t>
      </w:r>
      <m:oMath>
        <m:sSub>
          <m:sSubPr>
            <m:ctrlPr>
              <w:rPr>
                <w:rFonts w:ascii="Cambria Math" w:hAnsi="Cambria Math"/>
              </w:rPr>
            </m:ctrlPr>
          </m:sSubPr>
          <m:e>
            <m:r>
              <w:rPr>
                <w:rFonts w:ascii="Cambria Math" w:hAnsi="Cambria Math" w:hint="eastAsia"/>
              </w:rPr>
              <m:t>x</m:t>
            </m:r>
          </m:e>
          <m:sub>
            <m:r>
              <w:rPr>
                <w:rFonts w:ascii="Cambria Math" w:hAnsi="Cambria Math"/>
              </w:rPr>
              <m:t>1</m:t>
            </m:r>
          </m:sub>
        </m:sSub>
      </m:oMath>
      <w:r>
        <w:rPr>
          <w:rFonts w:hint="eastAsia"/>
        </w:rPr>
        <w:t xml:space="preserve"> </w:t>
      </w:r>
      <w:r>
        <w:rPr>
          <w:rFonts w:hint="eastAsia"/>
        </w:rPr>
        <w:t>归入到第一个类中，并且将第一帧对应的的颜色直方图的特征值作为第一个类的初始质心。</w:t>
      </w:r>
    </w:p>
    <w:p w14:paraId="0C9D4E84" w14:textId="77777777" w:rsidR="00EC250A" w:rsidRDefault="00EC250A" w:rsidP="00EC250A">
      <w:pPr>
        <w:pStyle w:val="af5"/>
        <w:numPr>
          <w:ilvl w:val="0"/>
          <w:numId w:val="15"/>
        </w:numPr>
        <w:ind w:firstLineChars="0"/>
      </w:pPr>
      <w:r>
        <w:rPr>
          <w:rFonts w:hint="eastAsia"/>
        </w:rPr>
        <w:t>计算视频帧到质心的距离，如果当前比较的视频帧的距离大于给定的初始阈值</w:t>
      </w:r>
      <w:r>
        <w:rPr>
          <w:rFonts w:hint="eastAsia"/>
        </w:rPr>
        <w:t>T ,</w:t>
      </w:r>
      <w:r>
        <w:rPr>
          <w:rFonts w:hint="eastAsia"/>
        </w:rPr>
        <w:t>那么就把该帧归入到新的类中；反之，把当前帧归入到距离它最近的类中，并且更新该类的质心。</w:t>
      </w:r>
    </w:p>
    <w:p w14:paraId="09D9E105" w14:textId="77777777" w:rsidR="00EC250A" w:rsidRDefault="00EC250A" w:rsidP="00EC250A">
      <w:pPr>
        <w:pStyle w:val="af5"/>
        <w:numPr>
          <w:ilvl w:val="0"/>
          <w:numId w:val="15"/>
        </w:numPr>
        <w:ind w:firstLineChars="0"/>
      </w:pPr>
      <w:r>
        <w:rPr>
          <w:rFonts w:hint="eastAsia"/>
        </w:rPr>
        <w:t>重复步骤</w:t>
      </w:r>
      <w:r>
        <w:rPr>
          <w:rFonts w:hint="eastAsia"/>
        </w:rPr>
        <w:t>4</w:t>
      </w:r>
      <w:r>
        <w:rPr>
          <w:rFonts w:hint="eastAsia"/>
        </w:rPr>
        <w:t>，直到最后一帧对应特征向量的值归入某一个类中或者其作为一个新的类中心。</w:t>
      </w:r>
    </w:p>
    <w:p w14:paraId="069A1FBD" w14:textId="77777777" w:rsidR="00EC250A" w:rsidRDefault="00EC250A" w:rsidP="00EC250A">
      <w:pPr>
        <w:pStyle w:val="af5"/>
        <w:numPr>
          <w:ilvl w:val="0"/>
          <w:numId w:val="15"/>
        </w:numPr>
        <w:ind w:firstLineChars="0"/>
      </w:pPr>
      <w:r>
        <w:rPr>
          <w:rFonts w:hint="eastAsia"/>
        </w:rPr>
        <w:t>每次选取距离聚类中心最近的视频帧作为关键帧。利用这种算法提取出的视频关键帧不仅冗余度小，而且关键帧可以很准确的反映出视频中发生的全部内容。但是，基于聚类的方法在划分聚类簇的过程中并没有充分考虑到各帧之间时间的先后变化顺序，并且在聚类之前需要预先设定一定数量的簇，所以该方法的适用性受到一定程度的限制。</w:t>
      </w:r>
    </w:p>
    <w:p w14:paraId="61C03B7F" w14:textId="77777777" w:rsidR="00EC250A" w:rsidRPr="00383782" w:rsidRDefault="00EC250A" w:rsidP="00EC250A">
      <w:pPr>
        <w:pStyle w:val="af5"/>
      </w:pPr>
      <w:r>
        <w:rPr>
          <w:rFonts w:hint="eastAsia"/>
        </w:rPr>
        <w:t>本算法提取的关键帧效果较为理想，缺点就是计算量太大，同样不适合实时性要求高的场景。</w:t>
      </w:r>
    </w:p>
    <w:p w14:paraId="26B76CED" w14:textId="77777777" w:rsidR="00EC250A" w:rsidRDefault="00EC250A" w:rsidP="00EC250A">
      <w:pPr>
        <w:pStyle w:val="af5"/>
      </w:pPr>
      <w:r>
        <w:rPr>
          <w:rFonts w:hint="eastAsia"/>
        </w:rPr>
        <w:t>传统的视频关键帧提取方法总是先对视频镜头进行分割，然后再根据分割后的镜头提取关键帧。传统的关键帧提取方法存在两个主要问题：（</w:t>
      </w:r>
      <w:r>
        <w:rPr>
          <w:rFonts w:hint="eastAsia"/>
        </w:rPr>
        <w:t>1</w:t>
      </w:r>
      <w:r>
        <w:rPr>
          <w:rFonts w:hint="eastAsia"/>
        </w:rPr>
        <w:t>）坚守“宁滥勿缺”的原则，但是这样可能会提取好多非关键帧，造成大量冗余；</w:t>
      </w:r>
      <w:r>
        <w:rPr>
          <w:rFonts w:hint="eastAsia"/>
        </w:rPr>
        <w:t xml:space="preserve"> </w:t>
      </w:r>
      <w:r>
        <w:rPr>
          <w:rFonts w:hint="eastAsia"/>
        </w:rPr>
        <w:t>（</w:t>
      </w:r>
      <w:r>
        <w:rPr>
          <w:rFonts w:hint="eastAsia"/>
        </w:rPr>
        <w:t>2</w:t>
      </w:r>
      <w:r>
        <w:rPr>
          <w:rFonts w:hint="eastAsia"/>
        </w:rPr>
        <w:t>）所选关键帧的代表性不强，不能描述一段时间内视频中的主要内容。为了解决这两个问题，我们创造性的提出了</w:t>
      </w:r>
      <w:r w:rsidRPr="00DE1C99">
        <w:rPr>
          <w:rFonts w:hint="eastAsia"/>
        </w:rPr>
        <w:t>一种基于</w:t>
      </w:r>
      <w:r>
        <w:rPr>
          <w:rFonts w:hint="eastAsia"/>
        </w:rPr>
        <w:t>感知哈希和直方图图像相似度</w:t>
      </w:r>
      <w:r w:rsidRPr="00DE1C99">
        <w:rPr>
          <w:rFonts w:hint="eastAsia"/>
        </w:rPr>
        <w:t>的关键帧提取算法</w:t>
      </w:r>
      <w:r>
        <w:rPr>
          <w:rFonts w:hint="eastAsia"/>
        </w:rPr>
        <w:t>，算法流程图如图所示。我们发现在镜头不发生突变的情况下，连续视频帧中图像特征值存在漂移现象，图像信息特征值可以理解为前后几帧图像信息的平移。也就是说，对于视频序列的变异，视频序列每一帧的特征值图像是逐渐变化而不是突变的。研究表明渐变积累到一定程度后，视频序列中某些帧的特征值在比较它们的特征值时变化很大。由于感知哈希算法和直方图算法都存在一定的误</w:t>
      </w:r>
      <w:r>
        <w:rPr>
          <w:rFonts w:hint="eastAsia"/>
        </w:rPr>
        <w:lastRenderedPageBreak/>
        <w:t>判，所以本文将两者结合在一起使用，大大提高了准确率。该算法可以一定程度上减少冗余关键帧的数量，提升系统后续的运算效率。差异值哈希算法代码和颜色直方图判断图片相似度的代码分别如图所示。</w:t>
      </w:r>
    </w:p>
    <w:p w14:paraId="65DA8840" w14:textId="77777777" w:rsidR="00EC250A" w:rsidRDefault="00EC250A" w:rsidP="00EC250A">
      <w:pPr>
        <w:pStyle w:val="af5"/>
      </w:pPr>
      <w:r>
        <w:rPr>
          <w:rFonts w:hint="eastAsia"/>
        </w:rPr>
        <w:t>实验发现仅仅通过图片相似度来筛选关键帧，会出现部分噪声数据。可能是摄像头短时间内拍摄到了运动的汽车造成相邻视频帧的相似度过低，从而将这两帧都误判成了关键帧，未解决该问题，我们在此前算法的基础上比较相邻视频帧的人脸数来判断视频帧的关联性，从而实现关键视频帧的选择，减少误判率。比较视频帧的人脸数是为了判断视频帧包含的人脸信息结构是否发生改变，算法实现流程如图</w:t>
      </w:r>
      <w:r>
        <w:t>3-3</w:t>
      </w:r>
      <w:r>
        <w:rPr>
          <w:rFonts w:hint="eastAsia"/>
        </w:rPr>
        <w:t>所示。在算法最初，人脸识别模块将</w:t>
      </w:r>
      <w:r>
        <w:rPr>
          <w:rFonts w:hint="eastAsia"/>
        </w:rPr>
        <w:t>spark</w:t>
      </w:r>
      <w:r>
        <w:rPr>
          <w:rFonts w:hint="eastAsia"/>
        </w:rPr>
        <w:t>接受的第一条消息数据通过</w:t>
      </w:r>
      <w:proofErr w:type="spellStart"/>
      <w:r>
        <w:rPr>
          <w:rFonts w:hint="eastAsia"/>
        </w:rPr>
        <w:t>opencv</w:t>
      </w:r>
      <w:proofErr w:type="spellEnd"/>
      <w:r>
        <w:rPr>
          <w:rFonts w:hint="eastAsia"/>
        </w:rPr>
        <w:t>进行人脸检测，同时通过计数器将图像中的人脸数进行缓存。继续迭代处理下一帧数据，将检测到的人脸数与缓存计数器中的人脸个数进行比较并计算当前视频帧与上一个关键帧的感知哈希距离以及直方图相似度。如果与计数器中的人脸数相同，则视频帧包含的人脸信息结构可能维持不变。如果检测到的人脸数发生改变并且两张图像的相似度超过规定阈值，则系统认为该视频帧有新的人脸加入或者有人脸减少，初步认为该帧可能会被标记为关键帧，添加至关键帧集合进行后续的图像处理任务。</w:t>
      </w:r>
    </w:p>
    <w:p w14:paraId="0BA9FC62" w14:textId="77777777" w:rsidR="00EC250A" w:rsidRDefault="00EC250A" w:rsidP="00EC250A">
      <w:pPr>
        <w:pStyle w:val="af5"/>
        <w:spacing w:line="240" w:lineRule="auto"/>
        <w:ind w:firstLineChars="0" w:firstLine="0"/>
        <w:jc w:val="center"/>
      </w:pPr>
      <w:r w:rsidRPr="00646B3D">
        <w:rPr>
          <w:noProof/>
        </w:rPr>
        <w:drawing>
          <wp:inline distT="0" distB="0" distL="0" distR="0" wp14:anchorId="59E176D3" wp14:editId="399855AB">
            <wp:extent cx="5274310" cy="315849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58490"/>
                    </a:xfrm>
                    <a:prstGeom prst="rect">
                      <a:avLst/>
                    </a:prstGeom>
                  </pic:spPr>
                </pic:pic>
              </a:graphicData>
            </a:graphic>
          </wp:inline>
        </w:drawing>
      </w:r>
    </w:p>
    <w:p w14:paraId="1343FC1E" w14:textId="77777777" w:rsidR="00EC250A" w:rsidRDefault="00EC250A" w:rsidP="00EC250A">
      <w:pPr>
        <w:pStyle w:val="a7"/>
        <w:jc w:val="center"/>
      </w:pPr>
      <w:r>
        <w:rPr>
          <w:rFonts w:hint="eastAsia"/>
        </w:rPr>
        <w:t>图</w:t>
      </w:r>
      <w:r>
        <w:t xml:space="preserve">3-3 </w:t>
      </w:r>
      <w:r>
        <w:rPr>
          <w:rFonts w:hint="eastAsia"/>
        </w:rPr>
        <w:t>算法流程图</w:t>
      </w:r>
    </w:p>
    <w:p w14:paraId="322BCD70" w14:textId="77777777" w:rsidR="00EC250A" w:rsidRDefault="00EC250A" w:rsidP="00EC250A">
      <w:pPr>
        <w:pStyle w:val="af5"/>
        <w:spacing w:line="240" w:lineRule="auto"/>
        <w:ind w:firstLineChars="0" w:firstLine="0"/>
      </w:pPr>
    </w:p>
    <w:p w14:paraId="5575008D" w14:textId="77777777" w:rsidR="00EC250A" w:rsidRDefault="00EC250A" w:rsidP="00EC250A">
      <w:pPr>
        <w:pStyle w:val="af5"/>
        <w:ind w:firstLineChars="0" w:firstLine="0"/>
      </w:pPr>
    </w:p>
    <w:p w14:paraId="04A30A47" w14:textId="77777777" w:rsidR="00EC250A" w:rsidRDefault="00EC250A" w:rsidP="00EC250A">
      <w:pPr>
        <w:pStyle w:val="af5"/>
        <w:spacing w:line="240" w:lineRule="auto"/>
        <w:ind w:firstLineChars="0" w:firstLine="0"/>
        <w:jc w:val="center"/>
      </w:pPr>
      <w:r w:rsidRPr="002F09F8">
        <w:rPr>
          <w:noProof/>
        </w:rPr>
        <w:lastRenderedPageBreak/>
        <w:drawing>
          <wp:inline distT="0" distB="0" distL="0" distR="0" wp14:anchorId="241B52DF" wp14:editId="4746EF02">
            <wp:extent cx="5274310" cy="48634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63465"/>
                    </a:xfrm>
                    <a:prstGeom prst="rect">
                      <a:avLst/>
                    </a:prstGeom>
                  </pic:spPr>
                </pic:pic>
              </a:graphicData>
            </a:graphic>
          </wp:inline>
        </w:drawing>
      </w:r>
    </w:p>
    <w:p w14:paraId="7DCDEC3A" w14:textId="77777777" w:rsidR="00EC250A" w:rsidRPr="000C2939" w:rsidRDefault="00EC250A" w:rsidP="00EC250A">
      <w:pPr>
        <w:pStyle w:val="a7"/>
        <w:jc w:val="center"/>
      </w:pPr>
      <w:r>
        <w:rPr>
          <w:rFonts w:hint="eastAsia"/>
        </w:rPr>
        <w:t>图</w:t>
      </w:r>
      <w:r>
        <w:t xml:space="preserve">3-3 </w:t>
      </w:r>
      <w:r w:rsidRPr="000C2939">
        <w:rPr>
          <w:rFonts w:hint="eastAsia"/>
        </w:rPr>
        <w:t>基于感知</w:t>
      </w:r>
      <w:r w:rsidRPr="000C2939">
        <w:rPr>
          <w:rFonts w:hint="eastAsia"/>
        </w:rPr>
        <w:t>hash</w:t>
      </w:r>
      <w:r w:rsidRPr="000C2939">
        <w:rPr>
          <w:rFonts w:hint="eastAsia"/>
        </w:rPr>
        <w:t>和直方图的直方图的图像相似度关键帧提取算法</w:t>
      </w:r>
    </w:p>
    <w:p w14:paraId="5FEC743D" w14:textId="77777777" w:rsidR="00EC250A" w:rsidRDefault="00EC250A" w:rsidP="00EC250A">
      <w:pPr>
        <w:pStyle w:val="af5"/>
        <w:ind w:firstLineChars="0" w:firstLine="0"/>
      </w:pPr>
    </w:p>
    <w:p w14:paraId="0D343C14" w14:textId="77777777" w:rsidR="00EC250A" w:rsidRPr="00C53D6C" w:rsidRDefault="00EC250A" w:rsidP="00EC250A">
      <w:pPr>
        <w:pStyle w:val="af5"/>
      </w:pPr>
      <w:r>
        <w:rPr>
          <w:rFonts w:hint="eastAsia"/>
        </w:rPr>
        <w:t>经过对视频关键帧的选择，系统可以很好的避免对大量冗余的视频帧信息的重复处理分析，在保障系统分析的准确率的基础上大大降低了平台资源的消耗，提高了系统在轻量级边缘计算平台上的运行效率和视频分析的实时性。基于感知哈希和直方图的关键帧提取算法与传统关键帧提取算法仿真实验效果对比详见</w:t>
      </w:r>
      <w:r>
        <w:rPr>
          <w:rFonts w:hint="eastAsia"/>
        </w:rPr>
        <w:t>3</w:t>
      </w:r>
      <w:r>
        <w:t>.3</w:t>
      </w:r>
      <w:r>
        <w:rPr>
          <w:rFonts w:hint="eastAsia"/>
        </w:rPr>
        <w:t>节。</w:t>
      </w:r>
    </w:p>
    <w:p w14:paraId="27F17EAB" w14:textId="77777777" w:rsidR="00EC250A" w:rsidRPr="00185F7D" w:rsidRDefault="00EC250A" w:rsidP="00EC250A">
      <w:pPr>
        <w:pStyle w:val="af5"/>
      </w:pPr>
    </w:p>
    <w:p w14:paraId="769530D2" w14:textId="77777777" w:rsidR="00EC250A" w:rsidRDefault="00EC250A" w:rsidP="00EC250A">
      <w:pPr>
        <w:pStyle w:val="a1"/>
      </w:pPr>
      <w:r>
        <w:rPr>
          <w:rFonts w:hint="eastAsia"/>
        </w:rPr>
        <w:t>基于负载均衡的边缘资源自适应调度算法</w:t>
      </w:r>
    </w:p>
    <w:p w14:paraId="547EEC29" w14:textId="77777777" w:rsidR="00EC250A" w:rsidRDefault="00EC250A" w:rsidP="00EC250A">
      <w:pPr>
        <w:pStyle w:val="af5"/>
        <w:spacing w:line="240" w:lineRule="auto"/>
        <w:jc w:val="center"/>
      </w:pPr>
      <w:r w:rsidRPr="00E47350">
        <w:rPr>
          <w:rFonts w:asciiTheme="minorEastAsia" w:hAnsiTheme="minorEastAsia"/>
          <w:noProof/>
        </w:rPr>
        <w:lastRenderedPageBreak/>
        <w:drawing>
          <wp:inline distT="0" distB="0" distL="0" distR="0" wp14:anchorId="074BE9D6" wp14:editId="06565C83">
            <wp:extent cx="3898760" cy="2256362"/>
            <wp:effectExtent l="0" t="0" r="63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05772" cy="2260420"/>
                    </a:xfrm>
                    <a:prstGeom prst="rect">
                      <a:avLst/>
                    </a:prstGeom>
                  </pic:spPr>
                </pic:pic>
              </a:graphicData>
            </a:graphic>
          </wp:inline>
        </w:drawing>
      </w:r>
    </w:p>
    <w:p w14:paraId="2436D51C" w14:textId="77777777" w:rsidR="00EC250A" w:rsidRDefault="00EC250A" w:rsidP="00EC250A">
      <w:pPr>
        <w:pStyle w:val="a7"/>
        <w:jc w:val="center"/>
      </w:pPr>
      <w:bookmarkStart w:id="115" w:name="OLE_LINK11"/>
      <w:bookmarkStart w:id="116" w:name="OLE_LINK12"/>
      <w:r>
        <w:rPr>
          <w:rFonts w:hint="eastAsia"/>
        </w:rPr>
        <w:t>图</w:t>
      </w:r>
      <w:r>
        <w:t xml:space="preserve"> 4-1 </w:t>
      </w:r>
      <w:proofErr w:type="spellStart"/>
      <w:r>
        <w:rPr>
          <w:rFonts w:hint="eastAsia"/>
        </w:rPr>
        <w:t>nginx</w:t>
      </w:r>
      <w:proofErr w:type="spellEnd"/>
      <w:r>
        <w:rPr>
          <w:rFonts w:hint="eastAsia"/>
        </w:rPr>
        <w:t>实现边缘计算负载均衡</w:t>
      </w:r>
    </w:p>
    <w:bookmarkEnd w:id="115"/>
    <w:bookmarkEnd w:id="116"/>
    <w:p w14:paraId="669A6272" w14:textId="77777777" w:rsidR="00EC250A" w:rsidRDefault="00EC250A" w:rsidP="00EC250A">
      <w:pPr>
        <w:pStyle w:val="af5"/>
        <w:ind w:firstLine="420"/>
        <w:rPr>
          <w:rFonts w:asciiTheme="minorEastAsia" w:hAnsiTheme="minorEastAsia"/>
        </w:rPr>
      </w:pPr>
      <w:commentRangeStart w:id="117"/>
      <w:commentRangeEnd w:id="117"/>
      <w:r>
        <w:rPr>
          <w:rStyle w:val="af3"/>
          <w:rFonts w:ascii="Calibri" w:eastAsia="宋体" w:hAnsi="Calibri" w:cs="黑体"/>
        </w:rPr>
        <w:commentReference w:id="117"/>
      </w:r>
      <w:r w:rsidRPr="008F73A6">
        <w:rPr>
          <w:rFonts w:asciiTheme="minorEastAsia" w:hAnsiTheme="minorEastAsia" w:cs="Arial" w:hint="eastAsia"/>
          <w:color w:val="000000" w:themeColor="text1"/>
          <w:kern w:val="0"/>
        </w:rPr>
        <w:t>前</w:t>
      </w:r>
      <w:r>
        <w:rPr>
          <w:rFonts w:asciiTheme="minorEastAsia" w:hAnsiTheme="minorEastAsia" w:cs="Arial" w:hint="eastAsia"/>
          <w:color w:val="000000" w:themeColor="text1"/>
          <w:kern w:val="0"/>
        </w:rPr>
        <w:t>台</w:t>
      </w:r>
      <w:r w:rsidRPr="008F73A6">
        <w:rPr>
          <w:rFonts w:asciiTheme="minorEastAsia" w:hAnsiTheme="minorEastAsia" w:cs="Arial" w:hint="eastAsia"/>
          <w:color w:val="000000" w:themeColor="text1"/>
          <w:kern w:val="0"/>
        </w:rPr>
        <w:t>视频采集层会将数据输送给边缘侧的服务器，这时候边缘侧服务器做的第一件事情就是生产数据，将YUV图像转换成M</w:t>
      </w:r>
      <w:r w:rsidRPr="008F73A6">
        <w:rPr>
          <w:rFonts w:asciiTheme="minorEastAsia" w:hAnsiTheme="minorEastAsia" w:cs="Arial"/>
          <w:color w:val="000000" w:themeColor="text1"/>
          <w:kern w:val="0"/>
        </w:rPr>
        <w:t>a</w:t>
      </w:r>
      <w:r w:rsidRPr="008F73A6">
        <w:rPr>
          <w:rFonts w:asciiTheme="minorEastAsia" w:hAnsiTheme="minorEastAsia" w:cs="Arial" w:hint="eastAsia"/>
          <w:color w:val="000000" w:themeColor="text1"/>
          <w:kern w:val="0"/>
        </w:rPr>
        <w:t>t矩阵信息，并记录每个视频帧的时间戳和摄像头id等关联信息。将图片以消息的形式存储到</w:t>
      </w:r>
      <w:proofErr w:type="spellStart"/>
      <w:r w:rsidRPr="008F73A6">
        <w:rPr>
          <w:rFonts w:asciiTheme="minorEastAsia" w:hAnsiTheme="minorEastAsia" w:cs="Arial" w:hint="eastAsia"/>
          <w:color w:val="000000" w:themeColor="text1"/>
          <w:kern w:val="0"/>
        </w:rPr>
        <w:t>kafka</w:t>
      </w:r>
      <w:proofErr w:type="spellEnd"/>
      <w:r w:rsidRPr="008F73A6">
        <w:rPr>
          <w:rFonts w:asciiTheme="minorEastAsia" w:hAnsiTheme="minorEastAsia" w:cs="Arial" w:hint="eastAsia"/>
          <w:color w:val="000000" w:themeColor="text1"/>
          <w:kern w:val="0"/>
        </w:rPr>
        <w:t>的分区内，这一步操作时需要耗费计算资源的，如果一块区域摄像头比较密集的话，同时间产出的数据量会非常大，那么消息队列在第一时间没有办法生产如此庞大的数据量，就会造成系统阻塞。这时候可以通过在边缘侧集群前</w:t>
      </w:r>
      <w:r>
        <w:rPr>
          <w:rFonts w:asciiTheme="minorEastAsia" w:hAnsiTheme="minorEastAsia" w:cs="Arial" w:hint="eastAsia"/>
          <w:color w:val="000000" w:themeColor="text1"/>
          <w:kern w:val="0"/>
        </w:rPr>
        <w:t>面</w:t>
      </w:r>
      <w:r w:rsidRPr="008F73A6">
        <w:rPr>
          <w:rFonts w:asciiTheme="minorEastAsia" w:hAnsiTheme="minorEastAsia" w:cs="Arial" w:hint="eastAsia"/>
          <w:color w:val="000000" w:themeColor="text1"/>
          <w:kern w:val="0"/>
        </w:rPr>
        <w:t>加一道阀门，将视频数据合理的分配给集群里面的所有节点</w:t>
      </w:r>
      <w:r>
        <w:rPr>
          <w:rFonts w:asciiTheme="minorEastAsia" w:hAnsiTheme="minorEastAsia" w:cs="Arial" w:hint="eastAsia"/>
          <w:color w:val="000000" w:themeColor="text1"/>
          <w:kern w:val="0"/>
        </w:rPr>
        <w:t>。</w:t>
      </w:r>
    </w:p>
    <w:p w14:paraId="4BBF8FFF" w14:textId="77777777" w:rsidR="00EC250A" w:rsidRPr="00A23933" w:rsidRDefault="00EC250A" w:rsidP="00EC250A">
      <w:pPr>
        <w:pStyle w:val="af5"/>
        <w:rPr>
          <w:rFonts w:asciiTheme="minorEastAsia" w:hAnsiTheme="minorEastAsia" w:cs="Arial"/>
          <w:color w:val="000000" w:themeColor="text1"/>
          <w:kern w:val="0"/>
        </w:rPr>
      </w:pPr>
      <w:r>
        <w:rPr>
          <w:rFonts w:asciiTheme="minorEastAsia" w:hAnsiTheme="minorEastAsia" w:hint="eastAsia"/>
        </w:rPr>
        <w:t>针对轻量级边缘出现的两个问题：(</w:t>
      </w:r>
      <w:r>
        <w:rPr>
          <w:rFonts w:asciiTheme="minorEastAsia" w:hAnsiTheme="minorEastAsia"/>
        </w:rPr>
        <w:t>1)</w:t>
      </w:r>
      <w:r>
        <w:rPr>
          <w:rFonts w:asciiTheme="minorEastAsia" w:hAnsiTheme="minorEastAsia" w:hint="eastAsia"/>
        </w:rPr>
        <w:t>由于边缘节点可能是手机、路由器、交换机等 设备，这些设备的计算资源分布不均匀，如果将视频分析请求无差别的交给这些节点，必然会导致部分资源短缺的边缘节点任务阻塞状态，资源丰富的边缘节点处于空闲状态，因此平台的运行效率不高。(</w:t>
      </w:r>
      <w:r>
        <w:rPr>
          <w:rFonts w:asciiTheme="minorEastAsia" w:hAnsiTheme="minorEastAsia"/>
        </w:rPr>
        <w:t>2)</w:t>
      </w:r>
      <w:r w:rsidRPr="005D3ACD">
        <w:rPr>
          <w:rFonts w:asciiTheme="minorEastAsia" w:hAnsiTheme="minorEastAsia" w:cs="Arial" w:hint="eastAsia"/>
          <w:color w:val="000000" w:themeColor="text1"/>
          <w:kern w:val="0"/>
        </w:rPr>
        <w:t xml:space="preserve"> </w:t>
      </w:r>
      <w:r w:rsidRPr="00A23933">
        <w:rPr>
          <w:rFonts w:asciiTheme="minorEastAsia" w:hAnsiTheme="minorEastAsia" w:cs="Arial" w:hint="eastAsia"/>
          <w:color w:val="000000" w:themeColor="text1"/>
          <w:kern w:val="0"/>
        </w:rPr>
        <w:t>前台应用</w:t>
      </w:r>
      <w:r>
        <w:rPr>
          <w:rFonts w:asciiTheme="minorEastAsia" w:hAnsiTheme="minorEastAsia" w:cs="Arial" w:hint="eastAsia"/>
          <w:color w:val="000000" w:themeColor="text1"/>
          <w:kern w:val="0"/>
        </w:rPr>
        <w:t>海量的视频帧处理</w:t>
      </w:r>
      <w:r w:rsidRPr="00A23933">
        <w:rPr>
          <w:rFonts w:asciiTheme="minorEastAsia" w:hAnsiTheme="minorEastAsia" w:cs="Arial" w:hint="eastAsia"/>
          <w:color w:val="000000" w:themeColor="text1"/>
          <w:kern w:val="0"/>
        </w:rPr>
        <w:t>请求如果不经过中间层</w:t>
      </w:r>
      <w:r>
        <w:rPr>
          <w:rFonts w:asciiTheme="minorEastAsia" w:hAnsiTheme="minorEastAsia" w:cs="Arial" w:hint="eastAsia"/>
          <w:color w:val="000000" w:themeColor="text1"/>
          <w:kern w:val="0"/>
        </w:rPr>
        <w:t>的分发</w:t>
      </w:r>
      <w:r w:rsidRPr="00A23933">
        <w:rPr>
          <w:rFonts w:asciiTheme="minorEastAsia" w:hAnsiTheme="minorEastAsia" w:cs="Arial" w:hint="eastAsia"/>
          <w:color w:val="000000" w:themeColor="text1"/>
          <w:kern w:val="0"/>
        </w:rPr>
        <w:t>处理，</w:t>
      </w:r>
      <w:r>
        <w:rPr>
          <w:rFonts w:asciiTheme="minorEastAsia" w:hAnsiTheme="minorEastAsia" w:cs="Arial" w:hint="eastAsia"/>
          <w:color w:val="000000" w:themeColor="text1"/>
          <w:kern w:val="0"/>
        </w:rPr>
        <w:t>假设</w:t>
      </w:r>
      <w:r w:rsidRPr="00A23933">
        <w:rPr>
          <w:rFonts w:asciiTheme="minorEastAsia" w:hAnsiTheme="minorEastAsia" w:cs="Arial" w:hint="eastAsia"/>
          <w:color w:val="000000" w:themeColor="text1"/>
          <w:kern w:val="0"/>
        </w:rPr>
        <w:t>打</w:t>
      </w:r>
      <w:r>
        <w:rPr>
          <w:rFonts w:asciiTheme="minorEastAsia" w:hAnsiTheme="minorEastAsia" w:cs="Arial" w:hint="eastAsia"/>
          <w:color w:val="000000" w:themeColor="text1"/>
          <w:kern w:val="0"/>
        </w:rPr>
        <w:t>在同一台边缘节点</w:t>
      </w:r>
      <w:r w:rsidRPr="00A23933">
        <w:rPr>
          <w:rFonts w:asciiTheme="minorEastAsia" w:hAnsiTheme="minorEastAsia" w:cs="Arial" w:hint="eastAsia"/>
          <w:color w:val="000000" w:themeColor="text1"/>
          <w:kern w:val="0"/>
        </w:rPr>
        <w:t>上，造成该台服务器的负载压力过高</w:t>
      </w:r>
      <w:r>
        <w:rPr>
          <w:rFonts w:asciiTheme="minorEastAsia" w:hAnsiTheme="minorEastAsia" w:cs="Arial" w:hint="eastAsia"/>
          <w:color w:val="000000" w:themeColor="text1"/>
          <w:kern w:val="0"/>
        </w:rPr>
        <w:t>，系统极有可能出现宕机故障，严重影响系统的高可用性。本文。常见的负载均衡算法有如下两种：</w:t>
      </w:r>
    </w:p>
    <w:p w14:paraId="0F0408A6" w14:textId="77777777" w:rsidR="00EC250A" w:rsidRPr="00D971C5" w:rsidRDefault="00EC250A" w:rsidP="00EC250A">
      <w:pPr>
        <w:widowControl/>
        <w:shd w:val="clear" w:color="auto" w:fill="FFFFFF"/>
        <w:spacing w:after="240" w:line="390" w:lineRule="atLeast"/>
        <w:ind w:firstLine="420"/>
        <w:rPr>
          <w:rFonts w:asciiTheme="minorEastAsia" w:hAnsiTheme="minorEastAsia" w:cs="Arial"/>
          <w:color w:val="000000" w:themeColor="text1"/>
          <w:kern w:val="0"/>
          <w:sz w:val="24"/>
          <w:szCs w:val="24"/>
        </w:rPr>
      </w:pPr>
      <w:r w:rsidRPr="00A23933">
        <w:rPr>
          <w:rFonts w:asciiTheme="minorEastAsia" w:hAnsiTheme="minorEastAsia" w:cs="Arial"/>
          <w:color w:val="000000" w:themeColor="text1"/>
          <w:kern w:val="0"/>
          <w:sz w:val="24"/>
          <w:szCs w:val="24"/>
        </w:rPr>
        <w:t>(1)</w:t>
      </w:r>
      <w:r w:rsidRPr="00663874">
        <w:rPr>
          <w:rFonts w:asciiTheme="minorEastAsia" w:hAnsiTheme="minorEastAsia" w:cs="Arial"/>
          <w:color w:val="000000" w:themeColor="text1"/>
          <w:kern w:val="0"/>
          <w:sz w:val="24"/>
          <w:szCs w:val="24"/>
        </w:rPr>
        <w:t xml:space="preserve"> </w:t>
      </w:r>
      <w:r w:rsidRPr="00A23933">
        <w:rPr>
          <w:rFonts w:asciiTheme="minorEastAsia" w:hAnsiTheme="minorEastAsia" w:cs="Arial"/>
          <w:color w:val="000000" w:themeColor="text1"/>
          <w:kern w:val="0"/>
          <w:sz w:val="24"/>
          <w:szCs w:val="24"/>
        </w:rPr>
        <w:t>Round-Robin</w:t>
      </w:r>
      <w:r w:rsidRPr="00A23933">
        <w:rPr>
          <w:rFonts w:asciiTheme="minorEastAsia" w:hAnsiTheme="minorEastAsia" w:cs="Arial" w:hint="eastAsia"/>
          <w:color w:val="000000" w:themeColor="text1"/>
          <w:kern w:val="0"/>
          <w:sz w:val="24"/>
          <w:szCs w:val="24"/>
        </w:rPr>
        <w:t>算法</w:t>
      </w:r>
      <w:r>
        <w:rPr>
          <w:rFonts w:asciiTheme="minorEastAsia" w:hAnsiTheme="minorEastAsia" w:cs="Arial" w:hint="eastAsia"/>
          <w:color w:val="000000" w:themeColor="text1"/>
          <w:kern w:val="0"/>
          <w:sz w:val="24"/>
          <w:szCs w:val="24"/>
        </w:rPr>
        <w:t>：</w:t>
      </w:r>
      <w:r w:rsidRPr="00A23933">
        <w:rPr>
          <w:rFonts w:asciiTheme="minorEastAsia" w:hAnsiTheme="minorEastAsia" w:cs="Arial" w:hint="eastAsia"/>
          <w:color w:val="000000" w:themeColor="text1"/>
          <w:kern w:val="0"/>
          <w:sz w:val="24"/>
          <w:szCs w:val="24"/>
        </w:rPr>
        <w:t>前台的每个请求会按照顺序依次轮询后端的服务器，这种负载均衡体现了平均</w:t>
      </w:r>
      <w:r>
        <w:rPr>
          <w:rFonts w:asciiTheme="minorEastAsia" w:hAnsiTheme="minorEastAsia" w:cs="Arial" w:hint="eastAsia"/>
          <w:color w:val="000000" w:themeColor="text1"/>
          <w:kern w:val="0"/>
          <w:sz w:val="24"/>
          <w:szCs w:val="24"/>
        </w:rPr>
        <w:t>思想</w:t>
      </w:r>
      <w:r w:rsidRPr="00A23933">
        <w:rPr>
          <w:rFonts w:asciiTheme="minorEastAsia" w:hAnsiTheme="minorEastAsia" w:cs="Arial" w:hint="eastAsia"/>
          <w:color w:val="000000" w:themeColor="text1"/>
          <w:kern w:val="0"/>
          <w:sz w:val="24"/>
          <w:szCs w:val="24"/>
        </w:rPr>
        <w:t>。如果某台服务器宕机故障，则会自动跳过该太机器继续轮询下一台。这一切都是在用户无感知的情况下进行的。这个负载均衡策略</w:t>
      </w:r>
      <w:r>
        <w:rPr>
          <w:rFonts w:asciiTheme="minorEastAsia" w:hAnsiTheme="minorEastAsia" w:cs="Arial" w:hint="eastAsia"/>
          <w:color w:val="000000" w:themeColor="text1"/>
          <w:kern w:val="0"/>
          <w:sz w:val="24"/>
          <w:szCs w:val="24"/>
        </w:rPr>
        <w:t>仿照。</w:t>
      </w:r>
      <w:r w:rsidRPr="00A23933">
        <w:rPr>
          <w:rFonts w:asciiTheme="minorEastAsia" w:hAnsiTheme="minorEastAsia" w:cs="Arial" w:hint="eastAsia"/>
          <w:color w:val="000000" w:themeColor="text1"/>
          <w:kern w:val="0"/>
          <w:sz w:val="24"/>
          <w:szCs w:val="24"/>
        </w:rPr>
        <w:t>该算法伪代码如下</w:t>
      </w:r>
      <w:r>
        <w:rPr>
          <w:rFonts w:asciiTheme="minorEastAsia" w:hAnsiTheme="minorEastAsia" w:cs="Arial" w:hint="eastAsia"/>
          <w:color w:val="000000" w:themeColor="text1"/>
          <w:kern w:val="0"/>
          <w:sz w:val="24"/>
          <w:szCs w:val="24"/>
        </w:rPr>
        <w:t>图：</w:t>
      </w:r>
    </w:p>
    <w:p w14:paraId="28CC8812" w14:textId="77777777" w:rsidR="00EC250A" w:rsidRPr="005D6855" w:rsidRDefault="00EC250A" w:rsidP="00EC250A">
      <w:pPr>
        <w:rPr>
          <w:rFonts w:ascii="Times New Roman" w:hAnsi="Times New Roman"/>
          <w:sz w:val="24"/>
          <w:szCs w:val="24"/>
        </w:rPr>
      </w:pPr>
      <w:r w:rsidRPr="004C6A5E">
        <w:rPr>
          <w:rFonts w:ascii="Times New Roman" w:hAnsi="Times New Roman"/>
          <w:noProof/>
          <w:sz w:val="24"/>
          <w:szCs w:val="24"/>
        </w:rPr>
        <w:lastRenderedPageBreak/>
        <w:drawing>
          <wp:inline distT="0" distB="0" distL="0" distR="0" wp14:anchorId="3A27AFAF" wp14:editId="1F8B98DB">
            <wp:extent cx="5274310" cy="2717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7800"/>
                    </a:xfrm>
                    <a:prstGeom prst="rect">
                      <a:avLst/>
                    </a:prstGeom>
                  </pic:spPr>
                </pic:pic>
              </a:graphicData>
            </a:graphic>
          </wp:inline>
        </w:drawing>
      </w:r>
    </w:p>
    <w:p w14:paraId="498CE41E" w14:textId="77777777" w:rsidR="00EC250A" w:rsidRDefault="00EC250A" w:rsidP="00EC250A">
      <w:pPr>
        <w:widowControl/>
        <w:shd w:val="clear" w:color="auto" w:fill="FFFFFF"/>
        <w:spacing w:after="240" w:line="390" w:lineRule="atLeast"/>
        <w:ind w:firstLine="420"/>
        <w:rPr>
          <w:rFonts w:asciiTheme="minorEastAsia" w:hAnsiTheme="minorEastAsia" w:cs="Arial"/>
          <w:color w:val="000000" w:themeColor="text1"/>
          <w:kern w:val="0"/>
          <w:sz w:val="24"/>
          <w:szCs w:val="24"/>
        </w:rPr>
      </w:pPr>
      <w:r w:rsidRPr="008F73A6">
        <w:rPr>
          <w:rFonts w:asciiTheme="minorEastAsia" w:hAnsiTheme="minorEastAsia" w:cs="Arial" w:hint="eastAsia"/>
          <w:color w:val="000000" w:themeColor="text1"/>
          <w:kern w:val="0"/>
          <w:sz w:val="24"/>
          <w:szCs w:val="24"/>
        </w:rPr>
        <w:t>(</w:t>
      </w:r>
      <w:r w:rsidRPr="008F73A6">
        <w:rPr>
          <w:rFonts w:asciiTheme="minorEastAsia" w:hAnsiTheme="minorEastAsia" w:cs="Arial"/>
          <w:color w:val="000000" w:themeColor="text1"/>
          <w:kern w:val="0"/>
          <w:sz w:val="24"/>
          <w:szCs w:val="24"/>
        </w:rPr>
        <w:t>2)</w:t>
      </w:r>
      <w:proofErr w:type="spellStart"/>
      <w:r>
        <w:rPr>
          <w:rFonts w:asciiTheme="minorEastAsia" w:hAnsiTheme="minorEastAsia" w:cs="Arial" w:hint="eastAsia"/>
          <w:color w:val="000000" w:themeColor="text1"/>
          <w:kern w:val="0"/>
          <w:sz w:val="24"/>
          <w:szCs w:val="24"/>
        </w:rPr>
        <w:t>least</w:t>
      </w:r>
      <w:r>
        <w:rPr>
          <w:rFonts w:asciiTheme="minorEastAsia" w:hAnsiTheme="minorEastAsia" w:cs="Arial"/>
          <w:color w:val="000000" w:themeColor="text1"/>
          <w:kern w:val="0"/>
          <w:sz w:val="24"/>
          <w:szCs w:val="24"/>
        </w:rPr>
        <w:t>_conn</w:t>
      </w:r>
      <w:proofErr w:type="spellEnd"/>
      <w:r>
        <w:rPr>
          <w:rFonts w:asciiTheme="minorEastAsia" w:hAnsiTheme="minorEastAsia" w:cs="Arial" w:hint="eastAsia"/>
          <w:color w:val="000000" w:themeColor="text1"/>
          <w:kern w:val="0"/>
          <w:sz w:val="24"/>
          <w:szCs w:val="24"/>
        </w:rPr>
        <w:t>算法：选取活跃连接数与节点权重weight比值最小者作为处理当前请求的server，如果同时存在server比值相同的情况，则继续调用Round</w:t>
      </w:r>
      <w:r>
        <w:rPr>
          <w:rFonts w:asciiTheme="minorEastAsia" w:hAnsiTheme="minorEastAsia" w:cs="Arial"/>
          <w:color w:val="000000" w:themeColor="text1"/>
          <w:kern w:val="0"/>
          <w:sz w:val="24"/>
          <w:szCs w:val="24"/>
        </w:rPr>
        <w:t>-</w:t>
      </w:r>
      <w:r>
        <w:rPr>
          <w:rFonts w:asciiTheme="minorEastAsia" w:hAnsiTheme="minorEastAsia" w:cs="Arial" w:hint="eastAsia"/>
          <w:color w:val="000000" w:themeColor="text1"/>
          <w:kern w:val="0"/>
          <w:sz w:val="24"/>
          <w:szCs w:val="24"/>
        </w:rPr>
        <w:t>Robin算法选择最佳的服务器。该算法伪代码如下图所示。</w:t>
      </w:r>
    </w:p>
    <w:p w14:paraId="3D183AF9" w14:textId="77777777" w:rsidR="00EC250A" w:rsidRPr="008F73A6" w:rsidRDefault="00EC250A" w:rsidP="00EC250A">
      <w:pPr>
        <w:widowControl/>
        <w:shd w:val="clear" w:color="auto" w:fill="FFFFFF"/>
        <w:spacing w:after="240" w:line="390" w:lineRule="atLeast"/>
        <w:ind w:firstLine="420"/>
        <w:rPr>
          <w:rFonts w:asciiTheme="minorEastAsia" w:hAnsiTheme="minorEastAsia" w:cs="Arial"/>
          <w:color w:val="000000" w:themeColor="text1"/>
          <w:kern w:val="0"/>
          <w:sz w:val="24"/>
          <w:szCs w:val="24"/>
        </w:rPr>
      </w:pPr>
      <w:r w:rsidRPr="00EC07AC">
        <w:rPr>
          <w:rFonts w:asciiTheme="minorEastAsia" w:hAnsiTheme="minorEastAsia" w:cs="Arial"/>
          <w:noProof/>
          <w:color w:val="000000" w:themeColor="text1"/>
          <w:kern w:val="0"/>
          <w:sz w:val="24"/>
          <w:szCs w:val="24"/>
        </w:rPr>
        <w:drawing>
          <wp:inline distT="0" distB="0" distL="0" distR="0" wp14:anchorId="4973B996" wp14:editId="77A399E3">
            <wp:extent cx="4597400" cy="4076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7400" cy="4076700"/>
                    </a:xfrm>
                    <a:prstGeom prst="rect">
                      <a:avLst/>
                    </a:prstGeom>
                  </pic:spPr>
                </pic:pic>
              </a:graphicData>
            </a:graphic>
          </wp:inline>
        </w:drawing>
      </w:r>
    </w:p>
    <w:p w14:paraId="659B47C2" w14:textId="77777777" w:rsidR="00EC250A" w:rsidRPr="004C6A5E" w:rsidRDefault="00EC250A" w:rsidP="00EC250A">
      <w:pPr>
        <w:widowControl/>
        <w:shd w:val="clear" w:color="auto" w:fill="FFFFFF"/>
        <w:spacing w:after="240" w:line="390" w:lineRule="atLeast"/>
        <w:ind w:firstLine="420"/>
        <w:rPr>
          <w:rFonts w:asciiTheme="minorEastAsia" w:hAnsiTheme="minorEastAsia" w:cs="Arial"/>
          <w:color w:val="000000" w:themeColor="text1"/>
          <w:kern w:val="0"/>
          <w:sz w:val="24"/>
          <w:szCs w:val="24"/>
        </w:rPr>
      </w:pPr>
      <w:r>
        <w:rPr>
          <w:rFonts w:asciiTheme="minorEastAsia" w:hAnsiTheme="minorEastAsia" w:cs="Arial" w:hint="eastAsia"/>
          <w:color w:val="000000" w:themeColor="text1"/>
          <w:kern w:val="0"/>
          <w:sz w:val="24"/>
          <w:szCs w:val="24"/>
        </w:rPr>
        <w:t>轮询调度算法是在假设所有服务器的处理性能都相同的基础上，不关心服务器的当前连接数和响应速度。一旦请求时间变化比较大时，该算法非常容易导致服务器之间的负载不平衡。而</w:t>
      </w:r>
      <w:proofErr w:type="spellStart"/>
      <w:r>
        <w:rPr>
          <w:rFonts w:asciiTheme="minorEastAsia" w:hAnsiTheme="minorEastAsia" w:cs="Arial" w:hint="eastAsia"/>
          <w:color w:val="000000" w:themeColor="text1"/>
          <w:kern w:val="0"/>
          <w:sz w:val="24"/>
          <w:szCs w:val="24"/>
        </w:rPr>
        <w:t>least</w:t>
      </w:r>
      <w:r>
        <w:rPr>
          <w:rFonts w:asciiTheme="minorEastAsia" w:hAnsiTheme="minorEastAsia" w:cs="Arial"/>
          <w:color w:val="000000" w:themeColor="text1"/>
          <w:kern w:val="0"/>
          <w:sz w:val="24"/>
          <w:szCs w:val="24"/>
        </w:rPr>
        <w:t>_conn</w:t>
      </w:r>
      <w:proofErr w:type="spellEnd"/>
      <w:r>
        <w:rPr>
          <w:rFonts w:asciiTheme="minorEastAsia" w:hAnsiTheme="minorEastAsia" w:cs="Arial" w:hint="eastAsia"/>
          <w:color w:val="000000" w:themeColor="text1"/>
          <w:kern w:val="0"/>
          <w:sz w:val="24"/>
          <w:szCs w:val="24"/>
        </w:rPr>
        <w:t>虽然引入了连接数来间接反映节点的</w:t>
      </w:r>
      <w:r>
        <w:rPr>
          <w:rFonts w:asciiTheme="minorEastAsia" w:hAnsiTheme="minorEastAsia" w:cs="Arial" w:hint="eastAsia"/>
          <w:color w:val="000000" w:themeColor="text1"/>
          <w:kern w:val="0"/>
          <w:sz w:val="24"/>
          <w:szCs w:val="24"/>
        </w:rPr>
        <w:lastRenderedPageBreak/>
        <w:t>负载情况，但在处理长连接时会出现连接数不断增多而当前服务器却依然处于空闲状态的情况，显然不能使边缘计算平台的运行效率最大化。于是本文为解决上述存在的问题，提出了基于负载均衡的边缘资源自适应调度算法</w:t>
      </w:r>
      <w:r>
        <w:rPr>
          <w:rFonts w:asciiTheme="minorEastAsia" w:hAnsiTheme="minorEastAsia" w:cs="Arial"/>
          <w:color w:val="000000" w:themeColor="text1"/>
          <w:kern w:val="0"/>
          <w:sz w:val="24"/>
          <w:szCs w:val="24"/>
        </w:rPr>
        <w:t>(</w:t>
      </w:r>
      <w:r>
        <w:rPr>
          <w:rFonts w:asciiTheme="minorEastAsia" w:hAnsiTheme="minorEastAsia" w:cs="Arial" w:hint="eastAsia"/>
          <w:color w:val="000000" w:themeColor="text1"/>
          <w:kern w:val="0"/>
          <w:sz w:val="24"/>
          <w:szCs w:val="24"/>
        </w:rPr>
        <w:t>ERAS，</w:t>
      </w:r>
      <w:r w:rsidRPr="00122636">
        <w:rPr>
          <w:rFonts w:asciiTheme="minorEastAsia" w:hAnsiTheme="minorEastAsia" w:cs="Arial"/>
          <w:color w:val="000000" w:themeColor="text1"/>
          <w:kern w:val="0"/>
          <w:sz w:val="24"/>
          <w:szCs w:val="24"/>
        </w:rPr>
        <w:t xml:space="preserve">Edge </w:t>
      </w:r>
      <w:r>
        <w:rPr>
          <w:rFonts w:asciiTheme="minorEastAsia" w:hAnsiTheme="minorEastAsia" w:cs="Arial"/>
          <w:color w:val="000000" w:themeColor="text1"/>
          <w:kern w:val="0"/>
          <w:sz w:val="24"/>
          <w:szCs w:val="24"/>
        </w:rPr>
        <w:t>R</w:t>
      </w:r>
      <w:r w:rsidRPr="00122636">
        <w:rPr>
          <w:rFonts w:asciiTheme="minorEastAsia" w:hAnsiTheme="minorEastAsia" w:cs="Arial"/>
          <w:color w:val="000000" w:themeColor="text1"/>
          <w:kern w:val="0"/>
          <w:sz w:val="24"/>
          <w:szCs w:val="24"/>
        </w:rPr>
        <w:t xml:space="preserve">esource </w:t>
      </w:r>
      <w:r>
        <w:rPr>
          <w:rFonts w:asciiTheme="minorEastAsia" w:hAnsiTheme="minorEastAsia" w:cs="Arial"/>
          <w:color w:val="000000" w:themeColor="text1"/>
          <w:kern w:val="0"/>
          <w:sz w:val="24"/>
          <w:szCs w:val="24"/>
        </w:rPr>
        <w:t>A</w:t>
      </w:r>
      <w:r w:rsidRPr="00122636">
        <w:rPr>
          <w:rFonts w:asciiTheme="minorEastAsia" w:hAnsiTheme="minorEastAsia" w:cs="Arial"/>
          <w:color w:val="000000" w:themeColor="text1"/>
          <w:kern w:val="0"/>
          <w:sz w:val="24"/>
          <w:szCs w:val="24"/>
        </w:rPr>
        <w:t xml:space="preserve">daptive </w:t>
      </w:r>
      <w:r>
        <w:rPr>
          <w:rFonts w:asciiTheme="minorEastAsia" w:hAnsiTheme="minorEastAsia" w:cs="Arial"/>
          <w:color w:val="000000" w:themeColor="text1"/>
          <w:kern w:val="0"/>
          <w:sz w:val="24"/>
          <w:szCs w:val="24"/>
        </w:rPr>
        <w:t>S</w:t>
      </w:r>
      <w:r w:rsidRPr="00122636">
        <w:rPr>
          <w:rFonts w:asciiTheme="minorEastAsia" w:hAnsiTheme="minorEastAsia" w:cs="Arial"/>
          <w:color w:val="000000" w:themeColor="text1"/>
          <w:kern w:val="0"/>
          <w:sz w:val="24"/>
          <w:szCs w:val="24"/>
        </w:rPr>
        <w:t xml:space="preserve">cheduling </w:t>
      </w:r>
      <w:r>
        <w:rPr>
          <w:rFonts w:asciiTheme="minorEastAsia" w:hAnsiTheme="minorEastAsia" w:cs="Arial"/>
          <w:color w:val="000000" w:themeColor="text1"/>
          <w:kern w:val="0"/>
          <w:sz w:val="24"/>
          <w:szCs w:val="24"/>
        </w:rPr>
        <w:t>A</w:t>
      </w:r>
      <w:r w:rsidRPr="00122636">
        <w:rPr>
          <w:rFonts w:asciiTheme="minorEastAsia" w:hAnsiTheme="minorEastAsia" w:cs="Arial"/>
          <w:color w:val="000000" w:themeColor="text1"/>
          <w:kern w:val="0"/>
          <w:sz w:val="24"/>
          <w:szCs w:val="24"/>
        </w:rPr>
        <w:t xml:space="preserve">lgorithm </w:t>
      </w:r>
      <w:r>
        <w:rPr>
          <w:rFonts w:asciiTheme="minorEastAsia" w:hAnsiTheme="minorEastAsia" w:cs="Arial"/>
          <w:color w:val="000000" w:themeColor="text1"/>
          <w:kern w:val="0"/>
          <w:sz w:val="24"/>
          <w:szCs w:val="24"/>
        </w:rPr>
        <w:t>B</w:t>
      </w:r>
      <w:r w:rsidRPr="00122636">
        <w:rPr>
          <w:rFonts w:asciiTheme="minorEastAsia" w:hAnsiTheme="minorEastAsia" w:cs="Arial"/>
          <w:color w:val="000000" w:themeColor="text1"/>
          <w:kern w:val="0"/>
          <w:sz w:val="24"/>
          <w:szCs w:val="24"/>
        </w:rPr>
        <w:t xml:space="preserve">ased on </w:t>
      </w:r>
      <w:r>
        <w:rPr>
          <w:rFonts w:asciiTheme="minorEastAsia" w:hAnsiTheme="minorEastAsia" w:cs="Arial"/>
          <w:color w:val="000000" w:themeColor="text1"/>
          <w:kern w:val="0"/>
          <w:sz w:val="24"/>
          <w:szCs w:val="24"/>
        </w:rPr>
        <w:t>L</w:t>
      </w:r>
      <w:r w:rsidRPr="00122636">
        <w:rPr>
          <w:rFonts w:asciiTheme="minorEastAsia" w:hAnsiTheme="minorEastAsia" w:cs="Arial"/>
          <w:color w:val="000000" w:themeColor="text1"/>
          <w:kern w:val="0"/>
          <w:sz w:val="24"/>
          <w:szCs w:val="24"/>
        </w:rPr>
        <w:t xml:space="preserve">oad </w:t>
      </w:r>
      <w:r>
        <w:rPr>
          <w:rFonts w:asciiTheme="minorEastAsia" w:hAnsiTheme="minorEastAsia" w:cs="Arial"/>
          <w:color w:val="000000" w:themeColor="text1"/>
          <w:kern w:val="0"/>
          <w:sz w:val="24"/>
          <w:szCs w:val="24"/>
        </w:rPr>
        <w:t>B</w:t>
      </w:r>
      <w:r w:rsidRPr="00122636">
        <w:rPr>
          <w:rFonts w:asciiTheme="minorEastAsia" w:hAnsiTheme="minorEastAsia" w:cs="Arial"/>
          <w:color w:val="000000" w:themeColor="text1"/>
          <w:kern w:val="0"/>
          <w:sz w:val="24"/>
          <w:szCs w:val="24"/>
        </w:rPr>
        <w:t>alancing</w:t>
      </w:r>
      <w:r>
        <w:rPr>
          <w:rFonts w:asciiTheme="minorEastAsia" w:hAnsiTheme="minorEastAsia" w:cs="Arial"/>
          <w:color w:val="000000" w:themeColor="text1"/>
          <w:kern w:val="0"/>
          <w:sz w:val="24"/>
          <w:szCs w:val="24"/>
        </w:rPr>
        <w:t>)</w:t>
      </w:r>
      <w:r>
        <w:rPr>
          <w:rFonts w:asciiTheme="minorEastAsia" w:hAnsiTheme="minorEastAsia" w:cs="Arial" w:hint="eastAsia"/>
          <w:color w:val="000000" w:themeColor="text1"/>
          <w:kern w:val="0"/>
          <w:sz w:val="24"/>
          <w:szCs w:val="24"/>
        </w:rPr>
        <w:t>。算法的流程图如图所示：</w:t>
      </w:r>
    </w:p>
    <w:p w14:paraId="111CCD7F" w14:textId="77777777" w:rsidR="00EC250A" w:rsidRDefault="00EC250A" w:rsidP="00EC250A">
      <w:pPr>
        <w:widowControl/>
        <w:shd w:val="clear" w:color="auto" w:fill="FFFFFF"/>
        <w:spacing w:after="240" w:line="390" w:lineRule="atLeast"/>
        <w:ind w:firstLine="420"/>
        <w:rPr>
          <w:rFonts w:asciiTheme="minorEastAsia" w:hAnsiTheme="minorEastAsia" w:cs="Arial"/>
          <w:color w:val="000000" w:themeColor="text1"/>
          <w:kern w:val="0"/>
          <w:sz w:val="24"/>
          <w:szCs w:val="24"/>
        </w:rPr>
      </w:pPr>
      <w:r>
        <w:rPr>
          <w:rFonts w:asciiTheme="minorEastAsia" w:hAnsiTheme="minorEastAsia" w:cs="Arial" w:hint="eastAsia"/>
          <w:color w:val="000000" w:themeColor="text1"/>
          <w:kern w:val="0"/>
          <w:sz w:val="24"/>
          <w:szCs w:val="24"/>
        </w:rPr>
        <w:t>在系统启动运行时，所有边缘端服务器的权重值都为0，所以前几次请求服务都是随机分配的，过了一段时间之后，获取上游服务器的负载信息以及最近n次请求的响应时间并计算各个服务器最近一次响应时间平均值和各服务器的当前动态权重值，判断当前服务器最近一次的响应时间是否小于所有服务器的平均响应时间并作出有效权值调整。最后判断当前服务器的当前权重值是否大于系统已选的最佳服务器的当前权值，如果是则替换当前服务器为最佳服务器，在系统运行的过程中不断重复上述迭代，实时动态更新各服务器的权重值来达到动态自适应负载均衡的目的。该算法将动态、静态以及统计类扽负载因子综合考虑，并引入负反馈机制对节点进行休眠和唤醒操作，从而提高边缘服务器的利用率，减少能耗。基于负载均衡的边缘资源自适应调度算法与传统负载均衡算法的试验对比分析详见第三节。</w:t>
      </w:r>
    </w:p>
    <w:p w14:paraId="190449D2" w14:textId="77777777" w:rsidR="00EC250A" w:rsidRPr="00E74030" w:rsidRDefault="00EC250A" w:rsidP="00EC250A">
      <w:pPr>
        <w:widowControl/>
        <w:shd w:val="clear" w:color="auto" w:fill="FFFFFF"/>
        <w:spacing w:after="240" w:line="390" w:lineRule="atLeast"/>
        <w:ind w:firstLine="420"/>
        <w:rPr>
          <w:rFonts w:asciiTheme="minorEastAsia" w:hAnsiTheme="minorEastAsia" w:cs="Arial"/>
          <w:color w:val="000000" w:themeColor="text1"/>
          <w:kern w:val="0"/>
          <w:sz w:val="24"/>
          <w:szCs w:val="24"/>
        </w:rPr>
      </w:pPr>
    </w:p>
    <w:p w14:paraId="5490B81B" w14:textId="77777777" w:rsidR="00EC250A" w:rsidRPr="00CA6B0F" w:rsidRDefault="00EC250A" w:rsidP="00EC250A">
      <w:pPr>
        <w:widowControl/>
        <w:shd w:val="clear" w:color="auto" w:fill="FFFFFF"/>
        <w:spacing w:after="240" w:line="390" w:lineRule="atLeast"/>
        <w:ind w:firstLine="420"/>
        <w:rPr>
          <w:rFonts w:asciiTheme="minorEastAsia" w:hAnsiTheme="minorEastAsia" w:cs="Arial"/>
          <w:color w:val="000000" w:themeColor="text1"/>
          <w:kern w:val="0"/>
          <w:sz w:val="24"/>
          <w:szCs w:val="24"/>
        </w:rPr>
      </w:pPr>
    </w:p>
    <w:p w14:paraId="4EF3D433" w14:textId="77777777" w:rsidR="00EC250A" w:rsidRDefault="00EC250A" w:rsidP="00EC250A">
      <w:pPr>
        <w:widowControl/>
        <w:ind w:firstLine="420"/>
        <w:jc w:val="center"/>
        <w:rPr>
          <w:rFonts w:asciiTheme="minorEastAsia" w:hAnsiTheme="minorEastAsia" w:cs="宋体"/>
          <w:color w:val="000000" w:themeColor="text1"/>
          <w:kern w:val="0"/>
          <w:sz w:val="24"/>
          <w:szCs w:val="24"/>
        </w:rPr>
      </w:pPr>
      <w:r w:rsidRPr="001F617A">
        <w:rPr>
          <w:rFonts w:asciiTheme="minorEastAsia" w:hAnsiTheme="minorEastAsia" w:cs="宋体"/>
          <w:noProof/>
          <w:color w:val="000000" w:themeColor="text1"/>
          <w:kern w:val="0"/>
          <w:sz w:val="24"/>
          <w:szCs w:val="24"/>
        </w:rPr>
        <w:drawing>
          <wp:inline distT="0" distB="0" distL="0" distR="0" wp14:anchorId="5A5396F8" wp14:editId="53D38B86">
            <wp:extent cx="3378200" cy="2628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78200" cy="2628900"/>
                    </a:xfrm>
                    <a:prstGeom prst="rect">
                      <a:avLst/>
                    </a:prstGeom>
                  </pic:spPr>
                </pic:pic>
              </a:graphicData>
            </a:graphic>
          </wp:inline>
        </w:drawing>
      </w:r>
    </w:p>
    <w:p w14:paraId="7B20940C" w14:textId="77777777" w:rsidR="00EC250A" w:rsidRDefault="00EC250A" w:rsidP="00EC250A">
      <w:pPr>
        <w:pStyle w:val="a7"/>
        <w:jc w:val="center"/>
      </w:pPr>
      <w:r>
        <w:rPr>
          <w:rFonts w:hint="eastAsia"/>
        </w:rPr>
        <w:t>图</w:t>
      </w:r>
      <w:r>
        <w:t xml:space="preserve"> 4-1 </w:t>
      </w:r>
      <w:r>
        <w:rPr>
          <w:rFonts w:hint="eastAsia"/>
        </w:rPr>
        <w:t>动态自适应负载均衡流程图</w:t>
      </w:r>
    </w:p>
    <w:p w14:paraId="2BDC834D" w14:textId="77777777" w:rsidR="00EC250A" w:rsidRPr="00477412" w:rsidRDefault="00EC250A" w:rsidP="00EC250A">
      <w:r w:rsidRPr="00477412">
        <w:rPr>
          <w:noProof/>
        </w:rPr>
        <w:lastRenderedPageBreak/>
        <w:drawing>
          <wp:inline distT="0" distB="0" distL="0" distR="0" wp14:anchorId="759C6EF0" wp14:editId="0D58F689">
            <wp:extent cx="5274310" cy="303212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32125"/>
                    </a:xfrm>
                    <a:prstGeom prst="rect">
                      <a:avLst/>
                    </a:prstGeom>
                  </pic:spPr>
                </pic:pic>
              </a:graphicData>
            </a:graphic>
          </wp:inline>
        </w:drawing>
      </w:r>
    </w:p>
    <w:p w14:paraId="45A5ED06" w14:textId="77777777" w:rsidR="00EC250A" w:rsidRPr="00B8275B" w:rsidRDefault="00EC250A" w:rsidP="00EC250A">
      <w:pPr>
        <w:pStyle w:val="af5"/>
        <w:ind w:firstLineChars="0" w:firstLine="0"/>
      </w:pPr>
    </w:p>
    <w:p w14:paraId="0982E709" w14:textId="77777777" w:rsidR="00EC250A" w:rsidRDefault="00EC250A" w:rsidP="00EC250A">
      <w:pPr>
        <w:pStyle w:val="a0"/>
      </w:pPr>
      <w:r>
        <w:rPr>
          <w:rFonts w:hint="eastAsia"/>
        </w:rPr>
        <w:t>仿真结果与分析</w:t>
      </w:r>
    </w:p>
    <w:p w14:paraId="7DE5EE4D" w14:textId="77777777" w:rsidR="00EC250A" w:rsidRDefault="00EC250A" w:rsidP="00EC250A">
      <w:pPr>
        <w:widowControl/>
        <w:ind w:firstLine="420"/>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为了测试本文提出的基于感知哈希和直方图图像相似度的关键帧提取算法和基于负载均衡的边缘资源自适应调度算法，在由三台刀片机搭建的边缘计算平台进行实验，刀片机的配置如下表所示，系统的软件环境如下表所示。</w:t>
      </w:r>
    </w:p>
    <w:tbl>
      <w:tblPr>
        <w:tblStyle w:val="af4"/>
        <w:tblW w:w="0" w:type="auto"/>
        <w:tblLook w:val="04A0" w:firstRow="1" w:lastRow="0" w:firstColumn="1" w:lastColumn="0" w:noHBand="0" w:noVBand="1"/>
      </w:tblPr>
      <w:tblGrid>
        <w:gridCol w:w="1659"/>
        <w:gridCol w:w="1659"/>
        <w:gridCol w:w="830"/>
        <w:gridCol w:w="829"/>
        <w:gridCol w:w="1659"/>
        <w:gridCol w:w="1660"/>
      </w:tblGrid>
      <w:tr w:rsidR="00EC250A" w14:paraId="29E9E675" w14:textId="77777777" w:rsidTr="00D36399">
        <w:tc>
          <w:tcPr>
            <w:tcW w:w="1659" w:type="dxa"/>
            <w:vAlign w:val="center"/>
          </w:tcPr>
          <w:p w14:paraId="78F3FC5A" w14:textId="77777777" w:rsidR="00EC250A" w:rsidRDefault="00EC250A" w:rsidP="00D36399">
            <w:pPr>
              <w:pStyle w:val="af5"/>
              <w:ind w:firstLineChars="0" w:firstLine="0"/>
              <w:jc w:val="center"/>
            </w:pPr>
          </w:p>
        </w:tc>
        <w:tc>
          <w:tcPr>
            <w:tcW w:w="1659" w:type="dxa"/>
            <w:vAlign w:val="center"/>
          </w:tcPr>
          <w:p w14:paraId="4324F69E" w14:textId="77777777" w:rsidR="00EC250A" w:rsidRDefault="00EC250A" w:rsidP="00D36399">
            <w:pPr>
              <w:pStyle w:val="af5"/>
              <w:ind w:firstLineChars="0" w:firstLine="0"/>
              <w:jc w:val="center"/>
            </w:pPr>
            <w:r>
              <w:rPr>
                <w:rFonts w:hint="eastAsia"/>
              </w:rPr>
              <w:t>系统</w:t>
            </w:r>
          </w:p>
        </w:tc>
        <w:tc>
          <w:tcPr>
            <w:tcW w:w="1659" w:type="dxa"/>
            <w:gridSpan w:val="2"/>
            <w:vAlign w:val="center"/>
          </w:tcPr>
          <w:p w14:paraId="7C15D0DB" w14:textId="77777777" w:rsidR="00EC250A" w:rsidRDefault="00EC250A" w:rsidP="00D36399">
            <w:pPr>
              <w:pStyle w:val="af5"/>
              <w:ind w:firstLineChars="0" w:firstLine="0"/>
              <w:jc w:val="center"/>
            </w:pPr>
            <w:r>
              <w:rPr>
                <w:rFonts w:hint="eastAsia"/>
              </w:rPr>
              <w:t>CPU</w:t>
            </w:r>
          </w:p>
        </w:tc>
        <w:tc>
          <w:tcPr>
            <w:tcW w:w="1659" w:type="dxa"/>
            <w:vAlign w:val="center"/>
          </w:tcPr>
          <w:p w14:paraId="6BFA4A02" w14:textId="77777777" w:rsidR="00EC250A" w:rsidRDefault="00EC250A" w:rsidP="00D36399">
            <w:pPr>
              <w:pStyle w:val="af5"/>
              <w:ind w:firstLineChars="0" w:firstLine="0"/>
              <w:jc w:val="center"/>
            </w:pPr>
            <w:r>
              <w:rPr>
                <w:rFonts w:hint="eastAsia"/>
              </w:rPr>
              <w:t>内存</w:t>
            </w:r>
          </w:p>
        </w:tc>
        <w:tc>
          <w:tcPr>
            <w:tcW w:w="1660" w:type="dxa"/>
            <w:vAlign w:val="center"/>
          </w:tcPr>
          <w:p w14:paraId="7BF610A8" w14:textId="77777777" w:rsidR="00EC250A" w:rsidRDefault="00EC250A" w:rsidP="00D36399">
            <w:pPr>
              <w:pStyle w:val="af5"/>
              <w:ind w:firstLineChars="0" w:firstLine="0"/>
              <w:jc w:val="center"/>
            </w:pPr>
            <w:r>
              <w:rPr>
                <w:rFonts w:hint="eastAsia"/>
              </w:rPr>
              <w:t>存储</w:t>
            </w:r>
          </w:p>
        </w:tc>
      </w:tr>
      <w:tr w:rsidR="00EC250A" w14:paraId="1530FB26" w14:textId="77777777" w:rsidTr="00D36399">
        <w:tc>
          <w:tcPr>
            <w:tcW w:w="1659" w:type="dxa"/>
            <w:vAlign w:val="center"/>
          </w:tcPr>
          <w:p w14:paraId="0D3ADFDD" w14:textId="77777777" w:rsidR="00EC250A" w:rsidRDefault="00EC250A" w:rsidP="00D36399">
            <w:pPr>
              <w:pStyle w:val="af5"/>
              <w:ind w:firstLineChars="0" w:firstLine="0"/>
              <w:jc w:val="center"/>
            </w:pPr>
            <w:r>
              <w:rPr>
                <w:rFonts w:hint="eastAsia"/>
              </w:rPr>
              <w:t>1</w:t>
            </w:r>
            <w:r>
              <w:t>0.3.242.99</w:t>
            </w:r>
          </w:p>
        </w:tc>
        <w:tc>
          <w:tcPr>
            <w:tcW w:w="1659" w:type="dxa"/>
            <w:vAlign w:val="center"/>
          </w:tcPr>
          <w:p w14:paraId="26AACE18" w14:textId="77777777" w:rsidR="00EC250A" w:rsidRDefault="00EC250A" w:rsidP="00D36399">
            <w:pPr>
              <w:pStyle w:val="af5"/>
              <w:ind w:firstLineChars="0" w:firstLine="0"/>
              <w:jc w:val="center"/>
            </w:pPr>
            <w:r>
              <w:t>U</w:t>
            </w:r>
            <w:r>
              <w:rPr>
                <w:rFonts w:hint="eastAsia"/>
              </w:rPr>
              <w:t>buntu</w:t>
            </w:r>
            <w:r>
              <w:t xml:space="preserve"> 16.04</w:t>
            </w:r>
          </w:p>
        </w:tc>
        <w:tc>
          <w:tcPr>
            <w:tcW w:w="1659" w:type="dxa"/>
            <w:gridSpan w:val="2"/>
            <w:vAlign w:val="center"/>
          </w:tcPr>
          <w:p w14:paraId="01B13A07" w14:textId="77777777" w:rsidR="00EC250A" w:rsidRPr="006C1E5C" w:rsidRDefault="00EC250A" w:rsidP="00D36399">
            <w:pPr>
              <w:pStyle w:val="af5"/>
              <w:jc w:val="center"/>
            </w:pPr>
            <w:r w:rsidRPr="006C1E5C">
              <w:t>Intel(R) Xeon(R) CPU E5-2640</w:t>
            </w:r>
          </w:p>
          <w:p w14:paraId="070BC0B7" w14:textId="77777777" w:rsidR="00EC250A" w:rsidRDefault="00EC250A" w:rsidP="00D36399">
            <w:pPr>
              <w:pStyle w:val="af5"/>
              <w:ind w:firstLineChars="0" w:firstLine="0"/>
              <w:jc w:val="center"/>
            </w:pPr>
          </w:p>
        </w:tc>
        <w:tc>
          <w:tcPr>
            <w:tcW w:w="1659" w:type="dxa"/>
            <w:vAlign w:val="center"/>
          </w:tcPr>
          <w:p w14:paraId="68ECD95D" w14:textId="77777777" w:rsidR="00EC250A" w:rsidRDefault="00EC250A" w:rsidP="00D36399">
            <w:pPr>
              <w:pStyle w:val="af5"/>
              <w:ind w:firstLineChars="0" w:firstLine="0"/>
              <w:jc w:val="center"/>
            </w:pPr>
            <w:r>
              <w:rPr>
                <w:rFonts w:hint="eastAsia"/>
              </w:rPr>
              <w:t>8GB</w:t>
            </w:r>
          </w:p>
        </w:tc>
        <w:tc>
          <w:tcPr>
            <w:tcW w:w="1660" w:type="dxa"/>
            <w:vAlign w:val="center"/>
          </w:tcPr>
          <w:p w14:paraId="615BAE0C" w14:textId="77777777" w:rsidR="00EC250A" w:rsidRDefault="00EC250A" w:rsidP="00D36399">
            <w:pPr>
              <w:pStyle w:val="af5"/>
              <w:ind w:firstLineChars="0" w:firstLine="0"/>
              <w:jc w:val="center"/>
            </w:pPr>
            <w:r>
              <w:rPr>
                <w:rFonts w:hint="eastAsia"/>
              </w:rPr>
              <w:t>1</w:t>
            </w:r>
            <w:r>
              <w:t>00</w:t>
            </w:r>
            <w:r>
              <w:rPr>
                <w:rFonts w:hint="eastAsia"/>
              </w:rPr>
              <w:t>GB</w:t>
            </w:r>
          </w:p>
        </w:tc>
      </w:tr>
      <w:tr w:rsidR="00EC250A" w14:paraId="07AFF3D6" w14:textId="77777777" w:rsidTr="00D36399">
        <w:tc>
          <w:tcPr>
            <w:tcW w:w="1659" w:type="dxa"/>
            <w:vAlign w:val="center"/>
          </w:tcPr>
          <w:p w14:paraId="131F8CCA" w14:textId="77777777" w:rsidR="00EC250A" w:rsidRDefault="00EC250A" w:rsidP="00D36399">
            <w:pPr>
              <w:pStyle w:val="af5"/>
              <w:ind w:firstLineChars="0" w:firstLine="0"/>
              <w:jc w:val="center"/>
            </w:pPr>
            <w:r>
              <w:rPr>
                <w:rFonts w:hint="eastAsia"/>
              </w:rPr>
              <w:t>1</w:t>
            </w:r>
            <w:r>
              <w:t>0.3.242.100</w:t>
            </w:r>
          </w:p>
        </w:tc>
        <w:tc>
          <w:tcPr>
            <w:tcW w:w="1659" w:type="dxa"/>
            <w:vAlign w:val="center"/>
          </w:tcPr>
          <w:p w14:paraId="3C68ECC3" w14:textId="77777777" w:rsidR="00EC250A" w:rsidRDefault="00EC250A" w:rsidP="00D36399">
            <w:pPr>
              <w:pStyle w:val="af5"/>
              <w:ind w:firstLineChars="0" w:firstLine="0"/>
              <w:jc w:val="center"/>
            </w:pPr>
            <w:r>
              <w:t>U</w:t>
            </w:r>
            <w:r>
              <w:rPr>
                <w:rFonts w:hint="eastAsia"/>
              </w:rPr>
              <w:t>buntu</w:t>
            </w:r>
            <w:r>
              <w:t xml:space="preserve"> 16.04</w:t>
            </w:r>
          </w:p>
        </w:tc>
        <w:tc>
          <w:tcPr>
            <w:tcW w:w="1659" w:type="dxa"/>
            <w:gridSpan w:val="2"/>
            <w:vAlign w:val="center"/>
          </w:tcPr>
          <w:p w14:paraId="204FC457" w14:textId="77777777" w:rsidR="00EC250A" w:rsidRPr="006C1E5C" w:rsidRDefault="00EC250A" w:rsidP="00D36399">
            <w:pPr>
              <w:pStyle w:val="af5"/>
              <w:jc w:val="center"/>
            </w:pPr>
            <w:r w:rsidRPr="006C1E5C">
              <w:t>Intel(R) Xeon(R) CPU E5-2640</w:t>
            </w:r>
          </w:p>
          <w:p w14:paraId="2F2C0CBB" w14:textId="77777777" w:rsidR="00EC250A" w:rsidRDefault="00EC250A" w:rsidP="00D36399">
            <w:pPr>
              <w:pStyle w:val="af5"/>
              <w:ind w:firstLineChars="0" w:firstLine="0"/>
              <w:jc w:val="center"/>
            </w:pPr>
          </w:p>
        </w:tc>
        <w:tc>
          <w:tcPr>
            <w:tcW w:w="1659" w:type="dxa"/>
            <w:vAlign w:val="center"/>
          </w:tcPr>
          <w:p w14:paraId="47F13494" w14:textId="77777777" w:rsidR="00EC250A" w:rsidRDefault="00EC250A" w:rsidP="00D36399">
            <w:pPr>
              <w:pStyle w:val="af5"/>
              <w:ind w:firstLineChars="0" w:firstLine="0"/>
              <w:jc w:val="center"/>
            </w:pPr>
            <w:r>
              <w:rPr>
                <w:rFonts w:hint="eastAsia"/>
              </w:rPr>
              <w:t>4GB</w:t>
            </w:r>
          </w:p>
        </w:tc>
        <w:tc>
          <w:tcPr>
            <w:tcW w:w="1660" w:type="dxa"/>
            <w:vAlign w:val="center"/>
          </w:tcPr>
          <w:p w14:paraId="0B7AF905" w14:textId="77777777" w:rsidR="00EC250A" w:rsidRDefault="00EC250A" w:rsidP="00D36399">
            <w:pPr>
              <w:pStyle w:val="af5"/>
              <w:ind w:firstLineChars="0" w:firstLine="0"/>
              <w:jc w:val="center"/>
            </w:pPr>
            <w:r>
              <w:rPr>
                <w:rFonts w:hint="eastAsia"/>
              </w:rPr>
              <w:t>1</w:t>
            </w:r>
            <w:r>
              <w:t>00</w:t>
            </w:r>
            <w:r>
              <w:rPr>
                <w:rFonts w:hint="eastAsia"/>
              </w:rPr>
              <w:t>GB</w:t>
            </w:r>
          </w:p>
        </w:tc>
      </w:tr>
      <w:tr w:rsidR="00EC250A" w14:paraId="13FB66B8" w14:textId="77777777" w:rsidTr="00D36399">
        <w:tc>
          <w:tcPr>
            <w:tcW w:w="1659" w:type="dxa"/>
            <w:vAlign w:val="center"/>
          </w:tcPr>
          <w:p w14:paraId="042A0301" w14:textId="77777777" w:rsidR="00EC250A" w:rsidRDefault="00EC250A" w:rsidP="00D36399">
            <w:pPr>
              <w:pStyle w:val="af5"/>
              <w:ind w:firstLineChars="0" w:firstLine="0"/>
              <w:jc w:val="center"/>
            </w:pPr>
            <w:r>
              <w:rPr>
                <w:rFonts w:hint="eastAsia"/>
              </w:rPr>
              <w:t>1</w:t>
            </w:r>
            <w:r>
              <w:t>0.3.242.101</w:t>
            </w:r>
          </w:p>
        </w:tc>
        <w:tc>
          <w:tcPr>
            <w:tcW w:w="1659" w:type="dxa"/>
            <w:vAlign w:val="center"/>
          </w:tcPr>
          <w:p w14:paraId="5AC201EC" w14:textId="77777777" w:rsidR="00EC250A" w:rsidRDefault="00EC250A" w:rsidP="00D36399">
            <w:pPr>
              <w:pStyle w:val="af5"/>
              <w:ind w:firstLineChars="0" w:firstLine="0"/>
              <w:jc w:val="center"/>
            </w:pPr>
            <w:r>
              <w:t>U</w:t>
            </w:r>
            <w:r>
              <w:rPr>
                <w:rFonts w:hint="eastAsia"/>
              </w:rPr>
              <w:t>buntu</w:t>
            </w:r>
            <w:r>
              <w:t xml:space="preserve"> 16.04</w:t>
            </w:r>
          </w:p>
        </w:tc>
        <w:tc>
          <w:tcPr>
            <w:tcW w:w="1659" w:type="dxa"/>
            <w:gridSpan w:val="2"/>
            <w:vAlign w:val="center"/>
          </w:tcPr>
          <w:p w14:paraId="5FD09C4A" w14:textId="77777777" w:rsidR="00EC250A" w:rsidRPr="006C1E5C" w:rsidRDefault="00EC250A" w:rsidP="00D36399">
            <w:pPr>
              <w:pStyle w:val="af5"/>
              <w:jc w:val="center"/>
            </w:pPr>
            <w:r w:rsidRPr="006C1E5C">
              <w:t>Intel(R) Xeon(R) CPU E5-2640</w:t>
            </w:r>
          </w:p>
          <w:p w14:paraId="6108AFC0" w14:textId="77777777" w:rsidR="00EC250A" w:rsidRDefault="00EC250A" w:rsidP="00D36399">
            <w:pPr>
              <w:pStyle w:val="af5"/>
              <w:ind w:firstLineChars="0" w:firstLine="0"/>
              <w:jc w:val="center"/>
            </w:pPr>
          </w:p>
        </w:tc>
        <w:tc>
          <w:tcPr>
            <w:tcW w:w="1659" w:type="dxa"/>
            <w:vAlign w:val="center"/>
          </w:tcPr>
          <w:p w14:paraId="254B5608" w14:textId="77777777" w:rsidR="00EC250A" w:rsidRDefault="00EC250A" w:rsidP="00D36399">
            <w:pPr>
              <w:pStyle w:val="af5"/>
              <w:ind w:firstLineChars="0" w:firstLine="0"/>
              <w:jc w:val="center"/>
            </w:pPr>
            <w:r>
              <w:rPr>
                <w:rFonts w:hint="eastAsia"/>
              </w:rPr>
              <w:t>4GB</w:t>
            </w:r>
          </w:p>
        </w:tc>
        <w:tc>
          <w:tcPr>
            <w:tcW w:w="1660" w:type="dxa"/>
            <w:vAlign w:val="center"/>
          </w:tcPr>
          <w:p w14:paraId="56303F5B" w14:textId="77777777" w:rsidR="00EC250A" w:rsidRDefault="00EC250A" w:rsidP="00D36399">
            <w:pPr>
              <w:pStyle w:val="af5"/>
              <w:ind w:firstLineChars="0" w:firstLine="0"/>
              <w:jc w:val="center"/>
            </w:pPr>
            <w:r>
              <w:rPr>
                <w:rFonts w:hint="eastAsia"/>
              </w:rPr>
              <w:t>1</w:t>
            </w:r>
            <w:r>
              <w:t>00</w:t>
            </w:r>
            <w:r>
              <w:rPr>
                <w:rFonts w:hint="eastAsia"/>
              </w:rPr>
              <w:t>GB</w:t>
            </w:r>
          </w:p>
        </w:tc>
      </w:tr>
      <w:tr w:rsidR="00EC250A" w14:paraId="1BB44D8C" w14:textId="77777777" w:rsidTr="00D36399">
        <w:tc>
          <w:tcPr>
            <w:tcW w:w="4148" w:type="dxa"/>
            <w:gridSpan w:val="3"/>
          </w:tcPr>
          <w:p w14:paraId="2EA06076" w14:textId="77777777" w:rsidR="00EC250A" w:rsidRDefault="00EC250A" w:rsidP="00D36399">
            <w:pPr>
              <w:pStyle w:val="af5"/>
              <w:ind w:firstLineChars="0" w:firstLine="0"/>
            </w:pPr>
            <w:r>
              <w:rPr>
                <w:rFonts w:hint="eastAsia"/>
              </w:rPr>
              <w:t>软件</w:t>
            </w:r>
          </w:p>
        </w:tc>
        <w:tc>
          <w:tcPr>
            <w:tcW w:w="4148" w:type="dxa"/>
            <w:gridSpan w:val="3"/>
          </w:tcPr>
          <w:p w14:paraId="59A14A82" w14:textId="77777777" w:rsidR="00EC250A" w:rsidRDefault="00EC250A" w:rsidP="00D36399">
            <w:pPr>
              <w:pStyle w:val="af5"/>
              <w:ind w:firstLineChars="0" w:firstLine="0"/>
            </w:pPr>
            <w:r>
              <w:rPr>
                <w:rFonts w:hint="eastAsia"/>
              </w:rPr>
              <w:t>版本</w:t>
            </w:r>
          </w:p>
        </w:tc>
      </w:tr>
      <w:tr w:rsidR="00EC250A" w14:paraId="382893D6" w14:textId="77777777" w:rsidTr="00D36399">
        <w:tc>
          <w:tcPr>
            <w:tcW w:w="4148" w:type="dxa"/>
            <w:gridSpan w:val="3"/>
          </w:tcPr>
          <w:p w14:paraId="6F0FB20C" w14:textId="77777777" w:rsidR="00EC250A" w:rsidRDefault="00EC250A" w:rsidP="00D36399">
            <w:pPr>
              <w:pStyle w:val="af5"/>
              <w:ind w:firstLineChars="0" w:firstLine="0"/>
            </w:pPr>
            <w:r>
              <w:t>J</w:t>
            </w:r>
            <w:r>
              <w:rPr>
                <w:rFonts w:hint="eastAsia"/>
              </w:rPr>
              <w:t>ava</w:t>
            </w:r>
          </w:p>
        </w:tc>
        <w:tc>
          <w:tcPr>
            <w:tcW w:w="4148" w:type="dxa"/>
            <w:gridSpan w:val="3"/>
          </w:tcPr>
          <w:p w14:paraId="482E6D6C" w14:textId="77777777" w:rsidR="00EC250A" w:rsidRDefault="00EC250A" w:rsidP="00D36399">
            <w:pPr>
              <w:pStyle w:val="af5"/>
              <w:ind w:firstLineChars="0" w:firstLine="0"/>
            </w:pPr>
            <w:r>
              <w:rPr>
                <w:rFonts w:hint="eastAsia"/>
              </w:rPr>
              <w:t>1</w:t>
            </w:r>
            <w:r>
              <w:t>.8</w:t>
            </w:r>
          </w:p>
        </w:tc>
      </w:tr>
      <w:tr w:rsidR="00EC250A" w14:paraId="349CB772" w14:textId="77777777" w:rsidTr="00D36399">
        <w:tc>
          <w:tcPr>
            <w:tcW w:w="4148" w:type="dxa"/>
            <w:gridSpan w:val="3"/>
          </w:tcPr>
          <w:p w14:paraId="07BC5D26" w14:textId="77777777" w:rsidR="00EC250A" w:rsidRDefault="00EC250A" w:rsidP="00D36399">
            <w:pPr>
              <w:pStyle w:val="af5"/>
              <w:ind w:firstLineChars="0" w:firstLine="0"/>
            </w:pPr>
            <w:r>
              <w:t>P</w:t>
            </w:r>
            <w:r>
              <w:rPr>
                <w:rFonts w:hint="eastAsia"/>
              </w:rPr>
              <w:t>ython</w:t>
            </w:r>
          </w:p>
        </w:tc>
        <w:tc>
          <w:tcPr>
            <w:tcW w:w="4148" w:type="dxa"/>
            <w:gridSpan w:val="3"/>
          </w:tcPr>
          <w:p w14:paraId="604E3D90" w14:textId="77777777" w:rsidR="00EC250A" w:rsidRDefault="00EC250A" w:rsidP="00D36399">
            <w:pPr>
              <w:pStyle w:val="af5"/>
              <w:ind w:firstLineChars="0" w:firstLine="0"/>
            </w:pPr>
            <w:r>
              <w:rPr>
                <w:rFonts w:hint="eastAsia"/>
              </w:rPr>
              <w:t>3</w:t>
            </w:r>
            <w:r>
              <w:t>.6</w:t>
            </w:r>
          </w:p>
        </w:tc>
      </w:tr>
      <w:tr w:rsidR="00EC250A" w14:paraId="29F2AEC2" w14:textId="77777777" w:rsidTr="00D36399">
        <w:tc>
          <w:tcPr>
            <w:tcW w:w="4148" w:type="dxa"/>
            <w:gridSpan w:val="3"/>
          </w:tcPr>
          <w:p w14:paraId="7B366D19" w14:textId="77777777" w:rsidR="00EC250A" w:rsidRDefault="00EC250A" w:rsidP="00D36399">
            <w:pPr>
              <w:pStyle w:val="af5"/>
              <w:ind w:firstLineChars="0" w:firstLine="0"/>
            </w:pPr>
            <w:r>
              <w:lastRenderedPageBreak/>
              <w:t>O</w:t>
            </w:r>
            <w:r>
              <w:rPr>
                <w:rFonts w:hint="eastAsia"/>
              </w:rPr>
              <w:t>penCV</w:t>
            </w:r>
          </w:p>
        </w:tc>
        <w:tc>
          <w:tcPr>
            <w:tcW w:w="4148" w:type="dxa"/>
            <w:gridSpan w:val="3"/>
          </w:tcPr>
          <w:p w14:paraId="72044C5E" w14:textId="77777777" w:rsidR="00EC250A" w:rsidRDefault="00EC250A" w:rsidP="00D36399">
            <w:pPr>
              <w:pStyle w:val="af5"/>
              <w:ind w:firstLineChars="0" w:firstLine="0"/>
            </w:pPr>
            <w:r>
              <w:rPr>
                <w:rFonts w:hint="eastAsia"/>
              </w:rPr>
              <w:t>3</w:t>
            </w:r>
            <w:r>
              <w:t>.2.0</w:t>
            </w:r>
          </w:p>
        </w:tc>
      </w:tr>
      <w:tr w:rsidR="00EC250A" w14:paraId="4B666784" w14:textId="77777777" w:rsidTr="00D36399">
        <w:tc>
          <w:tcPr>
            <w:tcW w:w="4148" w:type="dxa"/>
            <w:gridSpan w:val="3"/>
          </w:tcPr>
          <w:p w14:paraId="5E26FEA6" w14:textId="77777777" w:rsidR="00EC250A" w:rsidRDefault="00EC250A" w:rsidP="00D36399">
            <w:pPr>
              <w:pStyle w:val="af5"/>
              <w:ind w:firstLineChars="0" w:firstLine="0"/>
            </w:pPr>
            <w:r>
              <w:rPr>
                <w:rFonts w:hint="eastAsia"/>
              </w:rPr>
              <w:t>Zookeeper</w:t>
            </w:r>
          </w:p>
        </w:tc>
        <w:tc>
          <w:tcPr>
            <w:tcW w:w="4148" w:type="dxa"/>
            <w:gridSpan w:val="3"/>
          </w:tcPr>
          <w:p w14:paraId="19040CA9" w14:textId="77777777" w:rsidR="00EC250A" w:rsidRDefault="00EC250A" w:rsidP="00D36399">
            <w:pPr>
              <w:pStyle w:val="af5"/>
              <w:ind w:firstLineChars="0" w:firstLine="0"/>
            </w:pPr>
            <w:r>
              <w:rPr>
                <w:rFonts w:hint="eastAsia"/>
              </w:rPr>
              <w:t>3</w:t>
            </w:r>
            <w:r>
              <w:t>.4.8</w:t>
            </w:r>
          </w:p>
        </w:tc>
      </w:tr>
      <w:tr w:rsidR="00EC250A" w14:paraId="0AB3CE88" w14:textId="77777777" w:rsidTr="00D36399">
        <w:tc>
          <w:tcPr>
            <w:tcW w:w="4148" w:type="dxa"/>
            <w:gridSpan w:val="3"/>
          </w:tcPr>
          <w:p w14:paraId="329E0EAB" w14:textId="77777777" w:rsidR="00EC250A" w:rsidRDefault="00EC250A" w:rsidP="00D36399">
            <w:pPr>
              <w:pStyle w:val="af5"/>
              <w:ind w:firstLineChars="0" w:firstLine="0"/>
            </w:pPr>
            <w:r>
              <w:rPr>
                <w:rFonts w:hint="eastAsia"/>
              </w:rPr>
              <w:t>Kafka</w:t>
            </w:r>
          </w:p>
        </w:tc>
        <w:tc>
          <w:tcPr>
            <w:tcW w:w="4148" w:type="dxa"/>
            <w:gridSpan w:val="3"/>
          </w:tcPr>
          <w:p w14:paraId="74A5762F" w14:textId="77777777" w:rsidR="00EC250A" w:rsidRDefault="00EC250A" w:rsidP="00D36399">
            <w:pPr>
              <w:pStyle w:val="af5"/>
              <w:ind w:firstLineChars="0" w:firstLine="0"/>
            </w:pPr>
            <w:r>
              <w:rPr>
                <w:rFonts w:hint="eastAsia"/>
              </w:rPr>
              <w:t>2</w:t>
            </w:r>
            <w:r>
              <w:t>.11-0.10.2.0</w:t>
            </w:r>
          </w:p>
        </w:tc>
      </w:tr>
      <w:tr w:rsidR="00EC250A" w14:paraId="76963D61" w14:textId="77777777" w:rsidTr="00D36399">
        <w:tc>
          <w:tcPr>
            <w:tcW w:w="4148" w:type="dxa"/>
            <w:gridSpan w:val="3"/>
          </w:tcPr>
          <w:p w14:paraId="2F06E8C9" w14:textId="77777777" w:rsidR="00EC250A" w:rsidRDefault="00EC250A" w:rsidP="00D36399">
            <w:pPr>
              <w:pStyle w:val="af5"/>
              <w:ind w:firstLineChars="0" w:firstLine="0"/>
            </w:pPr>
            <w:r>
              <w:rPr>
                <w:rFonts w:hint="eastAsia"/>
              </w:rPr>
              <w:t>Spark</w:t>
            </w:r>
          </w:p>
        </w:tc>
        <w:tc>
          <w:tcPr>
            <w:tcW w:w="4148" w:type="dxa"/>
            <w:gridSpan w:val="3"/>
          </w:tcPr>
          <w:p w14:paraId="371D3565" w14:textId="77777777" w:rsidR="00EC250A" w:rsidRDefault="00EC250A" w:rsidP="00D36399">
            <w:pPr>
              <w:pStyle w:val="af5"/>
              <w:ind w:firstLineChars="0" w:firstLine="0"/>
            </w:pPr>
            <w:r>
              <w:rPr>
                <w:rFonts w:hint="eastAsia"/>
              </w:rPr>
              <w:t>2</w:t>
            </w:r>
            <w:r>
              <w:t>.2.0</w:t>
            </w:r>
          </w:p>
        </w:tc>
      </w:tr>
      <w:tr w:rsidR="00EC250A" w14:paraId="17AE0EEE" w14:textId="77777777" w:rsidTr="00D36399">
        <w:tc>
          <w:tcPr>
            <w:tcW w:w="4148" w:type="dxa"/>
            <w:gridSpan w:val="3"/>
          </w:tcPr>
          <w:p w14:paraId="7CBD9C55" w14:textId="77777777" w:rsidR="00EC250A" w:rsidRDefault="00EC250A" w:rsidP="00D36399">
            <w:pPr>
              <w:pStyle w:val="af5"/>
              <w:ind w:firstLineChars="0" w:firstLine="0"/>
            </w:pPr>
            <w:r>
              <w:rPr>
                <w:rFonts w:hint="eastAsia"/>
              </w:rPr>
              <w:t>Hadoop</w:t>
            </w:r>
          </w:p>
        </w:tc>
        <w:tc>
          <w:tcPr>
            <w:tcW w:w="4148" w:type="dxa"/>
            <w:gridSpan w:val="3"/>
          </w:tcPr>
          <w:p w14:paraId="112370E0" w14:textId="77777777" w:rsidR="00EC250A" w:rsidRDefault="00EC250A" w:rsidP="00D36399">
            <w:pPr>
              <w:pStyle w:val="af5"/>
              <w:ind w:firstLineChars="0" w:firstLine="0"/>
            </w:pPr>
            <w:r>
              <w:rPr>
                <w:rFonts w:hint="eastAsia"/>
              </w:rPr>
              <w:t>2</w:t>
            </w:r>
            <w:r>
              <w:t>.6.0</w:t>
            </w:r>
          </w:p>
        </w:tc>
      </w:tr>
      <w:tr w:rsidR="00EC250A" w14:paraId="37485A6C" w14:textId="77777777" w:rsidTr="00D36399">
        <w:tc>
          <w:tcPr>
            <w:tcW w:w="4148" w:type="dxa"/>
            <w:gridSpan w:val="3"/>
          </w:tcPr>
          <w:p w14:paraId="0B7F73DE" w14:textId="77777777" w:rsidR="00EC250A" w:rsidRDefault="00EC250A" w:rsidP="00D36399">
            <w:pPr>
              <w:pStyle w:val="af5"/>
              <w:ind w:firstLineChars="0" w:firstLine="0"/>
            </w:pPr>
            <w:proofErr w:type="spellStart"/>
            <w:r>
              <w:rPr>
                <w:rFonts w:hint="eastAsia"/>
              </w:rPr>
              <w:t>Intellij</w:t>
            </w:r>
            <w:proofErr w:type="spellEnd"/>
            <w:r>
              <w:t xml:space="preserve"> </w:t>
            </w:r>
            <w:r>
              <w:rPr>
                <w:rFonts w:hint="eastAsia"/>
              </w:rPr>
              <w:t>IDEA</w:t>
            </w:r>
          </w:p>
        </w:tc>
        <w:tc>
          <w:tcPr>
            <w:tcW w:w="4148" w:type="dxa"/>
            <w:gridSpan w:val="3"/>
          </w:tcPr>
          <w:p w14:paraId="338CAFFD" w14:textId="77777777" w:rsidR="00EC250A" w:rsidRDefault="00EC250A" w:rsidP="00D36399">
            <w:pPr>
              <w:pStyle w:val="af5"/>
              <w:ind w:firstLineChars="0" w:firstLine="0"/>
            </w:pPr>
            <w:r>
              <w:rPr>
                <w:rFonts w:hint="eastAsia"/>
              </w:rPr>
              <w:t>2</w:t>
            </w:r>
            <w:r>
              <w:t>020</w:t>
            </w:r>
          </w:p>
        </w:tc>
      </w:tr>
    </w:tbl>
    <w:p w14:paraId="6DC1AF15" w14:textId="77777777" w:rsidR="00EC250A" w:rsidRDefault="00EC250A" w:rsidP="00EC250A">
      <w:pPr>
        <w:widowControl/>
        <w:ind w:firstLine="420"/>
        <w:rPr>
          <w:rFonts w:asciiTheme="minorEastAsia" w:hAnsiTheme="minorEastAsia" w:cs="宋体"/>
          <w:color w:val="000000" w:themeColor="text1"/>
          <w:kern w:val="0"/>
          <w:sz w:val="24"/>
          <w:szCs w:val="24"/>
        </w:rPr>
      </w:pPr>
    </w:p>
    <w:p w14:paraId="3A66AE44" w14:textId="77777777" w:rsidR="00EC250A" w:rsidRDefault="00EC250A" w:rsidP="00EC250A">
      <w:pPr>
        <w:widowControl/>
        <w:ind w:firstLine="420"/>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下两张图分别描述了系统在处理不同规格的视频数据情况下，4种算法耗费在关键帧提取步骤的时间对比以及提取完之后数据的压缩情况对比。从图1中可以看出在处理小规模数据的时候，4种算法提取关键帧的时间相差不大，一旦数据量超过2</w:t>
      </w:r>
      <w:r>
        <w:rPr>
          <w:rFonts w:asciiTheme="minorEastAsia" w:hAnsiTheme="minorEastAsia" w:cs="宋体"/>
          <w:color w:val="000000" w:themeColor="text1"/>
          <w:kern w:val="0"/>
          <w:sz w:val="24"/>
          <w:szCs w:val="24"/>
        </w:rPr>
        <w:t>0</w:t>
      </w:r>
      <w:r>
        <w:rPr>
          <w:rFonts w:asciiTheme="minorEastAsia" w:hAnsiTheme="minorEastAsia" w:cs="宋体" w:hint="eastAsia"/>
          <w:color w:val="000000" w:themeColor="text1"/>
          <w:kern w:val="0"/>
          <w:sz w:val="24"/>
          <w:szCs w:val="24"/>
        </w:rPr>
        <w:t>G时，由于算法复杂度的关系，基于镜头的关键帧提取和基于运动分析的关键帧提取耗时明显比其他两种多，基于镜头的算法因为算法计算简单的缘故，所以在提取时间上表现的最为优异，其次是本文提出的基于感知哈希和直方图的图像相似度关键帧提取算法。从图2中可以看出虽然基于镜头的提取算法耗时最短，但是提取完之后视频压缩效果最差，最终提取完成之后的数据量最大，其次是基于聚类的关键帧提取算法和基于运动分析的关键帧提取算法。本文提出的基于感知哈希和直方图的图像相似度关键帧提取算法表现最为突出。通过该算法选择视频关键帧，可以有效地避免对包含相同内容的视频帧进行重复图像识别，提高了系统的运行效率。</w:t>
      </w:r>
    </w:p>
    <w:p w14:paraId="10384770" w14:textId="77777777" w:rsidR="00EC250A" w:rsidRDefault="00EC250A" w:rsidP="00EC250A">
      <w:pPr>
        <w:widowControl/>
        <w:ind w:firstLine="420"/>
        <w:jc w:val="center"/>
        <w:rPr>
          <w:rFonts w:asciiTheme="minorEastAsia" w:hAnsiTheme="minorEastAsia" w:cs="宋体"/>
          <w:color w:val="000000" w:themeColor="text1"/>
          <w:kern w:val="0"/>
          <w:sz w:val="24"/>
          <w:szCs w:val="24"/>
        </w:rPr>
      </w:pPr>
      <w:r w:rsidRPr="003925CE">
        <w:rPr>
          <w:rFonts w:asciiTheme="minorEastAsia" w:hAnsiTheme="minorEastAsia" w:cs="宋体"/>
          <w:noProof/>
          <w:color w:val="000000" w:themeColor="text1"/>
          <w:kern w:val="0"/>
          <w:sz w:val="24"/>
          <w:szCs w:val="24"/>
        </w:rPr>
        <w:drawing>
          <wp:inline distT="0" distB="0" distL="0" distR="0" wp14:anchorId="28F6974D" wp14:editId="17171AED">
            <wp:extent cx="5274310" cy="394716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947160"/>
                    </a:xfrm>
                    <a:prstGeom prst="rect">
                      <a:avLst/>
                    </a:prstGeom>
                  </pic:spPr>
                </pic:pic>
              </a:graphicData>
            </a:graphic>
          </wp:inline>
        </w:drawing>
      </w:r>
    </w:p>
    <w:p w14:paraId="5A195A45" w14:textId="77777777" w:rsidR="00EC250A" w:rsidRDefault="00EC250A" w:rsidP="00EC250A">
      <w:pPr>
        <w:widowControl/>
        <w:rPr>
          <w:rFonts w:asciiTheme="minorEastAsia" w:hAnsiTheme="minorEastAsia" w:cs="宋体"/>
          <w:color w:val="000000" w:themeColor="text1"/>
          <w:kern w:val="0"/>
          <w:sz w:val="24"/>
          <w:szCs w:val="24"/>
        </w:rPr>
      </w:pPr>
      <w:r>
        <w:rPr>
          <w:rFonts w:asciiTheme="minorEastAsia" w:hAnsiTheme="minorEastAsia" w:cs="宋体"/>
          <w:color w:val="000000" w:themeColor="text1"/>
          <w:kern w:val="0"/>
          <w:sz w:val="24"/>
          <w:szCs w:val="24"/>
        </w:rPr>
        <w:tab/>
      </w:r>
    </w:p>
    <w:p w14:paraId="19A8E6F4" w14:textId="77777777" w:rsidR="00EC250A" w:rsidRDefault="00EC250A" w:rsidP="00EC250A">
      <w:pPr>
        <w:widowControl/>
        <w:ind w:firstLine="420"/>
        <w:jc w:val="center"/>
        <w:rPr>
          <w:rFonts w:asciiTheme="minorEastAsia" w:hAnsiTheme="minorEastAsia" w:cs="宋体"/>
          <w:color w:val="000000" w:themeColor="text1"/>
          <w:kern w:val="0"/>
          <w:sz w:val="24"/>
          <w:szCs w:val="24"/>
        </w:rPr>
      </w:pPr>
      <w:r w:rsidRPr="009A4F93">
        <w:rPr>
          <w:rFonts w:asciiTheme="minorEastAsia" w:hAnsiTheme="minorEastAsia" w:cs="宋体"/>
          <w:noProof/>
          <w:color w:val="000000" w:themeColor="text1"/>
          <w:kern w:val="0"/>
          <w:sz w:val="24"/>
          <w:szCs w:val="24"/>
        </w:rPr>
        <w:lastRenderedPageBreak/>
        <w:drawing>
          <wp:inline distT="0" distB="0" distL="0" distR="0" wp14:anchorId="6C70A12E" wp14:editId="37E44C8F">
            <wp:extent cx="5274310" cy="389509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95090"/>
                    </a:xfrm>
                    <a:prstGeom prst="rect">
                      <a:avLst/>
                    </a:prstGeom>
                  </pic:spPr>
                </pic:pic>
              </a:graphicData>
            </a:graphic>
          </wp:inline>
        </w:drawing>
      </w:r>
    </w:p>
    <w:p w14:paraId="7FB0E8F7" w14:textId="77777777" w:rsidR="00EC250A" w:rsidRDefault="00EC250A" w:rsidP="00EC250A">
      <w:pPr>
        <w:widowControl/>
        <w:ind w:firstLine="420"/>
        <w:rPr>
          <w:rFonts w:asciiTheme="minorEastAsia" w:hAnsiTheme="minorEastAsia" w:cs="宋体"/>
          <w:color w:val="000000" w:themeColor="text1"/>
          <w:kern w:val="0"/>
          <w:sz w:val="24"/>
          <w:szCs w:val="24"/>
        </w:rPr>
      </w:pPr>
    </w:p>
    <w:p w14:paraId="40E65320" w14:textId="77777777" w:rsidR="00EC250A" w:rsidRDefault="00EC250A" w:rsidP="00EC250A">
      <w:pPr>
        <w:widowControl/>
        <w:ind w:firstLine="420"/>
        <w:jc w:val="center"/>
        <w:rPr>
          <w:rFonts w:asciiTheme="minorEastAsia" w:hAnsiTheme="minorEastAsia" w:cs="宋体"/>
          <w:color w:val="000000" w:themeColor="text1"/>
          <w:kern w:val="0"/>
          <w:sz w:val="24"/>
          <w:szCs w:val="24"/>
        </w:rPr>
      </w:pPr>
      <w:r w:rsidRPr="00AF6788">
        <w:rPr>
          <w:rFonts w:asciiTheme="minorEastAsia" w:hAnsiTheme="minorEastAsia" w:cs="宋体"/>
          <w:noProof/>
          <w:color w:val="000000" w:themeColor="text1"/>
          <w:kern w:val="0"/>
          <w:sz w:val="24"/>
          <w:szCs w:val="24"/>
        </w:rPr>
        <w:drawing>
          <wp:inline distT="0" distB="0" distL="0" distR="0" wp14:anchorId="4C59E4B0" wp14:editId="2FA70C81">
            <wp:extent cx="5274310" cy="39935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93515"/>
                    </a:xfrm>
                    <a:prstGeom prst="rect">
                      <a:avLst/>
                    </a:prstGeom>
                  </pic:spPr>
                </pic:pic>
              </a:graphicData>
            </a:graphic>
          </wp:inline>
        </w:drawing>
      </w:r>
    </w:p>
    <w:p w14:paraId="5F0FD527" w14:textId="77777777" w:rsidR="00EC250A" w:rsidRDefault="00EC250A" w:rsidP="00EC250A">
      <w:pPr>
        <w:widowControl/>
        <w:ind w:firstLine="420"/>
        <w:jc w:val="center"/>
        <w:rPr>
          <w:rFonts w:asciiTheme="minorEastAsia" w:hAnsiTheme="minorEastAsia" w:cs="宋体"/>
          <w:color w:val="000000" w:themeColor="text1"/>
          <w:kern w:val="0"/>
          <w:sz w:val="24"/>
          <w:szCs w:val="24"/>
        </w:rPr>
      </w:pPr>
      <w:r w:rsidRPr="005A6FBE">
        <w:rPr>
          <w:rFonts w:asciiTheme="minorEastAsia" w:hAnsiTheme="minorEastAsia" w:cs="宋体"/>
          <w:noProof/>
          <w:color w:val="000000" w:themeColor="text1"/>
          <w:kern w:val="0"/>
          <w:sz w:val="24"/>
          <w:szCs w:val="24"/>
        </w:rPr>
        <w:lastRenderedPageBreak/>
        <w:drawing>
          <wp:inline distT="0" distB="0" distL="0" distR="0" wp14:anchorId="36977F2A" wp14:editId="6CF640FA">
            <wp:extent cx="5274310" cy="38550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55085"/>
                    </a:xfrm>
                    <a:prstGeom prst="rect">
                      <a:avLst/>
                    </a:prstGeom>
                  </pic:spPr>
                </pic:pic>
              </a:graphicData>
            </a:graphic>
          </wp:inline>
        </w:drawing>
      </w:r>
    </w:p>
    <w:p w14:paraId="7D7133E6" w14:textId="77777777" w:rsidR="00EC250A" w:rsidRPr="008F73A6" w:rsidRDefault="00EC250A" w:rsidP="00EC250A">
      <w:pPr>
        <w:widowControl/>
        <w:ind w:firstLine="420"/>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上面两张图描述了在分析目标个数不同的监控视频时，四种算法提取出来的关键帧集合中包含的目标数对比。从图中可以看出，基于镜头的关键帧提取算法仅仅选取镜头的首尾两帧并不能保证关键帧的多样性，所以在视频内容变化剧烈的复杂场景下表现不佳，目标漏检的几率最大，表现最佳的是本文提出的基于感知哈希和直方图的图像相似度关键帧提取算法，不论是在目标数多的复杂场景还是目标数少的一般场景下，目标检测的漏检率都是最低的。可以得出结论是本文提出的算法在保持系统分析准确率的前提下，可以大大降低系统对边缘计算平台的资源消耗。</w:t>
      </w:r>
    </w:p>
    <w:p w14:paraId="7AE0EC9F" w14:textId="77777777" w:rsidR="00EC250A" w:rsidRDefault="00EC250A" w:rsidP="00EC250A">
      <w:pPr>
        <w:jc w:val="center"/>
      </w:pPr>
      <w:bookmarkStart w:id="118" w:name="OLE_LINK5"/>
      <w:bookmarkStart w:id="119" w:name="OLE_LINK6"/>
      <w:r w:rsidRPr="00A2302E">
        <w:rPr>
          <w:noProof/>
        </w:rPr>
        <w:lastRenderedPageBreak/>
        <w:drawing>
          <wp:inline distT="0" distB="0" distL="0" distR="0" wp14:anchorId="3E27A50A" wp14:editId="11F351F8">
            <wp:extent cx="5274310" cy="38906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90645"/>
                    </a:xfrm>
                    <a:prstGeom prst="rect">
                      <a:avLst/>
                    </a:prstGeom>
                  </pic:spPr>
                </pic:pic>
              </a:graphicData>
            </a:graphic>
          </wp:inline>
        </w:drawing>
      </w:r>
    </w:p>
    <w:p w14:paraId="21E28986" w14:textId="77777777" w:rsidR="00EC250A" w:rsidRPr="00E16138" w:rsidRDefault="00EC250A" w:rsidP="00EC250A">
      <w:pPr>
        <w:ind w:left="2940" w:firstLine="420"/>
      </w:pPr>
      <w:r>
        <w:rPr>
          <w:rFonts w:hint="eastAsia"/>
        </w:rPr>
        <w:t>请求失败数对比</w:t>
      </w:r>
    </w:p>
    <w:p w14:paraId="0AC2939A" w14:textId="77777777" w:rsidR="00EC250A" w:rsidRDefault="00EC250A" w:rsidP="00EC250A">
      <w:pPr>
        <w:jc w:val="center"/>
      </w:pPr>
    </w:p>
    <w:p w14:paraId="65A53E14" w14:textId="77777777" w:rsidR="00EC250A" w:rsidRPr="001249BD" w:rsidRDefault="00EC250A" w:rsidP="00EC250A">
      <w:r>
        <w:tab/>
      </w:r>
    </w:p>
    <w:p w14:paraId="0F4B7BE1" w14:textId="77777777" w:rsidR="00EC250A" w:rsidRPr="009B5278" w:rsidRDefault="00EC250A" w:rsidP="00EC250A">
      <w:pPr>
        <w:pStyle w:val="af5"/>
      </w:pPr>
      <w:r w:rsidRPr="009B5278">
        <w:rPr>
          <w:rFonts w:hint="eastAsia"/>
        </w:rPr>
        <w:t>上图展示了</w:t>
      </w:r>
      <w:r w:rsidRPr="009B5278">
        <w:rPr>
          <w:rFonts w:hint="eastAsia"/>
        </w:rPr>
        <w:t>3</w:t>
      </w:r>
      <w:r w:rsidRPr="009B5278">
        <w:rPr>
          <w:rFonts w:hint="eastAsia"/>
        </w:rPr>
        <w:t>种负载均衡算法在请求数</w:t>
      </w:r>
      <w:r w:rsidRPr="009B5278">
        <w:rPr>
          <w:rFonts w:hint="eastAsia"/>
        </w:rPr>
        <w:t>1</w:t>
      </w:r>
      <w:r w:rsidRPr="009B5278">
        <w:t>000</w:t>
      </w:r>
      <w:r w:rsidRPr="009B5278">
        <w:rPr>
          <w:rFonts w:hint="eastAsia"/>
        </w:rPr>
        <w:t>至</w:t>
      </w:r>
      <w:r w:rsidRPr="009B5278">
        <w:rPr>
          <w:rFonts w:hint="eastAsia"/>
        </w:rPr>
        <w:t>1</w:t>
      </w:r>
      <w:r w:rsidRPr="009B5278">
        <w:t>5000</w:t>
      </w:r>
      <w:r w:rsidRPr="009B5278">
        <w:rPr>
          <w:rFonts w:hint="eastAsia"/>
        </w:rPr>
        <w:t>之间的失败次数对比情况。当请求数增加到</w:t>
      </w:r>
      <w:r w:rsidRPr="009B5278">
        <w:rPr>
          <w:rFonts w:hint="eastAsia"/>
        </w:rPr>
        <w:t>1</w:t>
      </w:r>
      <w:r w:rsidRPr="009B5278">
        <w:t>2000</w:t>
      </w:r>
      <w:r w:rsidRPr="009B5278">
        <w:rPr>
          <w:rFonts w:hint="eastAsia"/>
        </w:rPr>
        <w:t>以上时，虽然它们都出现了失败现象，但是本文提出的</w:t>
      </w:r>
      <w:r w:rsidRPr="009B5278">
        <w:rPr>
          <w:rFonts w:hint="eastAsia"/>
        </w:rPr>
        <w:t>ERAS</w:t>
      </w:r>
      <w:r w:rsidRPr="009B5278">
        <w:rPr>
          <w:rFonts w:hint="eastAsia"/>
        </w:rPr>
        <w:t>算法在失败数量上想较于</w:t>
      </w:r>
      <w:r w:rsidRPr="009B5278">
        <w:rPr>
          <w:rFonts w:hint="eastAsia"/>
        </w:rPr>
        <w:t>round</w:t>
      </w:r>
      <w:r w:rsidRPr="009B5278">
        <w:t>-</w:t>
      </w:r>
      <w:r w:rsidRPr="009B5278">
        <w:rPr>
          <w:rFonts w:hint="eastAsia"/>
        </w:rPr>
        <w:t>robin</w:t>
      </w:r>
      <w:r w:rsidRPr="009B5278">
        <w:rPr>
          <w:rFonts w:hint="eastAsia"/>
        </w:rPr>
        <w:t>和</w:t>
      </w:r>
      <w:r w:rsidRPr="009B5278">
        <w:rPr>
          <w:rFonts w:hint="eastAsia"/>
        </w:rPr>
        <w:t>least</w:t>
      </w:r>
      <w:r w:rsidRPr="009B5278">
        <w:t>-</w:t>
      </w:r>
      <w:r w:rsidRPr="009B5278">
        <w:rPr>
          <w:rFonts w:hint="eastAsia"/>
        </w:rPr>
        <w:t>conn</w:t>
      </w:r>
      <w:r w:rsidRPr="009B5278">
        <w:rPr>
          <w:rFonts w:hint="eastAsia"/>
        </w:rPr>
        <w:t>算法有明显的优势。在相同并发数下发出相同的请求数时，基于负载均衡的边缘资源自适应调度算法能够处理的请求数相比于其他两种算法有明显的提高，可以快速响应前台的视频分析请求。</w:t>
      </w:r>
    </w:p>
    <w:p w14:paraId="5DDC2ED1" w14:textId="77777777" w:rsidR="00EC250A" w:rsidRPr="009B5278" w:rsidRDefault="00EC250A" w:rsidP="00EC250A">
      <w:pPr>
        <w:pStyle w:val="af5"/>
      </w:pPr>
      <w:r w:rsidRPr="009B5278">
        <w:rPr>
          <w:rFonts w:hint="eastAsia"/>
        </w:rPr>
        <w:t>上图描述了</w:t>
      </w:r>
      <w:r w:rsidRPr="009B5278">
        <w:rPr>
          <w:rFonts w:hint="eastAsia"/>
        </w:rPr>
        <w:t>3</w:t>
      </w:r>
      <w:r w:rsidRPr="009B5278">
        <w:rPr>
          <w:rFonts w:hint="eastAsia"/>
        </w:rPr>
        <w:t>种算法在同一时刻边缘计算平台连接数即并发数</w:t>
      </w:r>
      <w:r w:rsidRPr="009B5278">
        <w:rPr>
          <w:rFonts w:hint="eastAsia"/>
        </w:rPr>
        <w:t>1</w:t>
      </w:r>
      <w:r w:rsidRPr="009B5278">
        <w:t>500</w:t>
      </w:r>
      <w:r w:rsidRPr="009B5278">
        <w:rPr>
          <w:rFonts w:hint="eastAsia"/>
        </w:rPr>
        <w:t>内的平均响应时间。三种算法在随着并发数增加，系统响应时间都会增加。在并发数小于</w:t>
      </w:r>
      <w:r w:rsidRPr="009B5278">
        <w:rPr>
          <w:rFonts w:hint="eastAsia"/>
        </w:rPr>
        <w:t>8</w:t>
      </w:r>
      <w:r w:rsidRPr="009B5278">
        <w:t>00</w:t>
      </w:r>
      <w:r w:rsidRPr="009B5278">
        <w:rPr>
          <w:rFonts w:hint="eastAsia"/>
        </w:rPr>
        <w:t>时，轮询算法的表现优于其他两种算法。并发数大于</w:t>
      </w:r>
      <w:r w:rsidRPr="009B5278">
        <w:rPr>
          <w:rFonts w:hint="eastAsia"/>
        </w:rPr>
        <w:t>8</w:t>
      </w:r>
      <w:r w:rsidRPr="009B5278">
        <w:t>00</w:t>
      </w:r>
      <w:r w:rsidRPr="009B5278">
        <w:rPr>
          <w:rFonts w:hint="eastAsia"/>
        </w:rPr>
        <w:t>后，</w:t>
      </w:r>
      <w:r w:rsidRPr="009B5278">
        <w:rPr>
          <w:rFonts w:hint="eastAsia"/>
        </w:rPr>
        <w:t xml:space="preserve"> ERAS</w:t>
      </w:r>
      <w:r w:rsidRPr="009B5278">
        <w:rPr>
          <w:rFonts w:hint="eastAsia"/>
        </w:rPr>
        <w:t>算法</w:t>
      </w:r>
      <w:r>
        <w:rPr>
          <w:rFonts w:hint="eastAsia"/>
        </w:rPr>
        <w:t>平均响应时间始终低于其他两个算法，</w:t>
      </w:r>
      <w:r w:rsidRPr="009B5278">
        <w:rPr>
          <w:rFonts w:hint="eastAsia"/>
        </w:rPr>
        <w:t>表现最为优异</w:t>
      </w:r>
      <w:r>
        <w:rPr>
          <w:rFonts w:hint="eastAsia"/>
        </w:rPr>
        <w:t>。在</w:t>
      </w:r>
      <w:r w:rsidRPr="009B5278">
        <w:rPr>
          <w:rFonts w:hint="eastAsia"/>
        </w:rPr>
        <w:t>并发数达到</w:t>
      </w:r>
      <w:r w:rsidRPr="009B5278">
        <w:rPr>
          <w:rFonts w:hint="eastAsia"/>
        </w:rPr>
        <w:t>1</w:t>
      </w:r>
      <w:r w:rsidRPr="009B5278">
        <w:t>100</w:t>
      </w:r>
      <w:r w:rsidRPr="009B5278">
        <w:rPr>
          <w:rFonts w:hint="eastAsia"/>
        </w:rPr>
        <w:t>之后，</w:t>
      </w:r>
      <w:r w:rsidRPr="009B5278">
        <w:rPr>
          <w:rFonts w:hint="eastAsia"/>
        </w:rPr>
        <w:t>ERAS</w:t>
      </w:r>
      <w:r w:rsidRPr="009B5278">
        <w:rPr>
          <w:rFonts w:hint="eastAsia"/>
        </w:rPr>
        <w:t>算法的评价响应时间的增长趋于平稳。平均响应时延要明显小于</w:t>
      </w:r>
      <w:r w:rsidRPr="009B5278">
        <w:rPr>
          <w:rFonts w:hint="eastAsia"/>
        </w:rPr>
        <w:t>round</w:t>
      </w:r>
      <w:r w:rsidRPr="009B5278">
        <w:t>-</w:t>
      </w:r>
      <w:r w:rsidRPr="009B5278">
        <w:rPr>
          <w:rFonts w:hint="eastAsia"/>
        </w:rPr>
        <w:t>robin</w:t>
      </w:r>
      <w:r w:rsidRPr="009B5278">
        <w:rPr>
          <w:rFonts w:hint="eastAsia"/>
        </w:rPr>
        <w:t>和</w:t>
      </w:r>
      <w:r w:rsidRPr="009B5278">
        <w:rPr>
          <w:rFonts w:hint="eastAsia"/>
        </w:rPr>
        <w:t>least</w:t>
      </w:r>
      <w:r w:rsidRPr="009B5278">
        <w:t>-</w:t>
      </w:r>
      <w:r w:rsidRPr="009B5278">
        <w:rPr>
          <w:rFonts w:hint="eastAsia"/>
        </w:rPr>
        <w:t>conn</w:t>
      </w:r>
      <w:r w:rsidRPr="009B5278">
        <w:rPr>
          <w:rFonts w:hint="eastAsia"/>
        </w:rPr>
        <w:t>算法。以上表明本文提出的算法在处理高并发数的视频分析请求时明显优于其他算法。</w:t>
      </w:r>
    </w:p>
    <w:p w14:paraId="62FCFE16" w14:textId="77777777" w:rsidR="00EC250A" w:rsidRDefault="00EC250A" w:rsidP="00EC250A"/>
    <w:p w14:paraId="1EAC7CFE" w14:textId="77777777" w:rsidR="00EC250A" w:rsidRDefault="00EC250A" w:rsidP="00EC250A">
      <w:pPr>
        <w:jc w:val="center"/>
      </w:pPr>
      <w:r w:rsidRPr="00A2302E">
        <w:rPr>
          <w:noProof/>
        </w:rPr>
        <w:lastRenderedPageBreak/>
        <w:drawing>
          <wp:inline distT="0" distB="0" distL="0" distR="0" wp14:anchorId="3E9C48B2" wp14:editId="0C9DB7F3">
            <wp:extent cx="5274310" cy="39014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901440"/>
                    </a:xfrm>
                    <a:prstGeom prst="rect">
                      <a:avLst/>
                    </a:prstGeom>
                  </pic:spPr>
                </pic:pic>
              </a:graphicData>
            </a:graphic>
          </wp:inline>
        </w:drawing>
      </w:r>
    </w:p>
    <w:p w14:paraId="5A43DE6F" w14:textId="77777777" w:rsidR="00EC250A" w:rsidRDefault="00EC250A" w:rsidP="00EC250A">
      <w:pPr>
        <w:jc w:val="center"/>
      </w:pPr>
      <w:r>
        <w:rPr>
          <w:rFonts w:hint="eastAsia"/>
        </w:rPr>
        <w:t>平均响应时间对比</w:t>
      </w:r>
    </w:p>
    <w:p w14:paraId="78B93112" w14:textId="77777777" w:rsidR="00EC250A" w:rsidRDefault="00EC250A" w:rsidP="00EC250A"/>
    <w:p w14:paraId="739C7D31" w14:textId="77777777" w:rsidR="00EC250A" w:rsidRPr="00CD604B" w:rsidRDefault="00EC250A" w:rsidP="00EC250A">
      <w:pPr>
        <w:pStyle w:val="a0"/>
      </w:pPr>
      <w:bookmarkStart w:id="120" w:name="_Toc68223749"/>
      <w:bookmarkEnd w:id="118"/>
      <w:bookmarkEnd w:id="119"/>
      <w:r>
        <w:rPr>
          <w:rFonts w:hint="eastAsia"/>
        </w:rPr>
        <w:t>本章小结</w:t>
      </w:r>
      <w:bookmarkEnd w:id="120"/>
    </w:p>
    <w:p w14:paraId="557BB22B" w14:textId="77777777" w:rsidR="00EC250A" w:rsidRDefault="00EC250A" w:rsidP="00EC250A">
      <w:pPr>
        <w:pStyle w:val="af5"/>
      </w:pPr>
      <w:r>
        <w:rPr>
          <w:rFonts w:hint="eastAsia"/>
        </w:rPr>
        <w:t>本章针对轻量级边缘计算平台运算资源不足的缺点，通过帧过滤算法和基于相似图片的视频关键帧提取策略两个方面来在保证系统准确率的前提下优化系统的性能和执行速度。通过对系统平台的内存占用、</w:t>
      </w:r>
      <w:proofErr w:type="spellStart"/>
      <w:r>
        <w:rPr>
          <w:rFonts w:hint="eastAsia"/>
        </w:rPr>
        <w:t>cpu</w:t>
      </w:r>
      <w:proofErr w:type="spellEnd"/>
      <w:r>
        <w:rPr>
          <w:rFonts w:hint="eastAsia"/>
        </w:rPr>
        <w:t>使用率、系统的准确性分析来评估优化算法的好坏。通过将边缘侧的计算任务数量缩减以及提升单模块的运行速度，本章在边缘侧计算的性能得到很大的改进和提高。最后经由边缘侧分析出来的视频人脸图像的体积相较于之前原始视频流数据有了明显的减少，这样不仅减轻了云边传输的带宽和时延要求，更加符合了实时视频处理的场景，而且还降低了云端处理任务的复杂程度，可以使云端专心针对上传的人脸目标数据进行人脸识别处理任务。之后针对边缘端服务器集群负载不均衡的问题，给出了视频数据资源合理分配方案，举例说明了视频数据资源合理分配方案的可行性。</w:t>
      </w:r>
    </w:p>
    <w:p w14:paraId="050E0E67" w14:textId="77777777" w:rsidR="00EC250A" w:rsidRPr="00023A66" w:rsidRDefault="00EC250A" w:rsidP="00023A66">
      <w:pPr>
        <w:pStyle w:val="af5"/>
      </w:pPr>
    </w:p>
    <w:p w14:paraId="7B38A742" w14:textId="5CA962C2" w:rsidR="00E30B70" w:rsidRDefault="00E30B70" w:rsidP="00E30B70">
      <w:pPr>
        <w:pStyle w:val="a"/>
        <w:spacing w:after="624"/>
      </w:pPr>
      <w:bookmarkStart w:id="121" w:name="_Toc68223733"/>
      <w:r>
        <w:rPr>
          <w:rFonts w:hint="eastAsia"/>
        </w:rPr>
        <w:lastRenderedPageBreak/>
        <w:t>基于云边端协同的视频分析</w:t>
      </w:r>
      <w:r w:rsidR="00DF03CE">
        <w:rPr>
          <w:rFonts w:hint="eastAsia"/>
        </w:rPr>
        <w:t>原型</w:t>
      </w:r>
      <w:r>
        <w:rPr>
          <w:rFonts w:hint="eastAsia"/>
        </w:rPr>
        <w:t>系统设计</w:t>
      </w:r>
      <w:bookmarkEnd w:id="121"/>
    </w:p>
    <w:p w14:paraId="04D1A026" w14:textId="29C7E838" w:rsidR="00E30B70" w:rsidRDefault="00A505ED" w:rsidP="00677F52">
      <w:pPr>
        <w:pStyle w:val="af5"/>
      </w:pPr>
      <w:r w:rsidRPr="00A505ED">
        <w:rPr>
          <w:rFonts w:hint="eastAsia"/>
        </w:rPr>
        <w:t>本章先是分析视频分析系统的需求，为解决传统云视频处理和云边协同视频处理存在</w:t>
      </w:r>
      <w:r w:rsidR="00BC7CF3">
        <w:rPr>
          <w:rFonts w:hint="eastAsia"/>
        </w:rPr>
        <w:t>的</w:t>
      </w:r>
      <w:r w:rsidRPr="00A505ED">
        <w:rPr>
          <w:rFonts w:hint="eastAsia"/>
        </w:rPr>
        <w:t>缺陷，本章提出了完整的监控视频分析架构，主要包括三个模块：视频采集及预处理模块、边缘侧视频处理模块、云平台计算模块。视频采集及预处理模块主要负责视频流传输协议和监控摄像头动态管理，以及在终端设备上</w:t>
      </w:r>
      <w:r w:rsidR="00BC7CF3">
        <w:rPr>
          <w:rFonts w:hint="eastAsia"/>
        </w:rPr>
        <w:t>预处理操作</w:t>
      </w:r>
      <w:r w:rsidRPr="00A505ED">
        <w:rPr>
          <w:rFonts w:hint="eastAsia"/>
        </w:rPr>
        <w:t>。边缘侧模块搭建了一个基于分布式大数据的视频处理分析平台，之后会将处理完之后的目标图像以及图像的时间和空间信息打包上传到后台云端服务器。云端利用人脸识别算法分析相似人脸数据，并对目标进行实时跟踪，绘制目标实时轨迹图。</w:t>
      </w:r>
    </w:p>
    <w:p w14:paraId="19FBEFFE" w14:textId="19C24BD7" w:rsidR="00E30B70" w:rsidRDefault="00E30B70" w:rsidP="00677F52">
      <w:pPr>
        <w:pStyle w:val="a0"/>
      </w:pPr>
      <w:bookmarkStart w:id="122" w:name="_Toc68223734"/>
      <w:r>
        <w:rPr>
          <w:rFonts w:hint="eastAsia"/>
        </w:rPr>
        <w:t>视频分析系统的应用场景及需求分析</w:t>
      </w:r>
      <w:bookmarkEnd w:id="122"/>
    </w:p>
    <w:p w14:paraId="71329818" w14:textId="1CBBB634" w:rsidR="00E30B70" w:rsidRDefault="00E30B70" w:rsidP="00E30B70">
      <w:pPr>
        <w:pStyle w:val="af5"/>
      </w:pPr>
      <w:r w:rsidRPr="006674F6">
        <w:rPr>
          <w:rFonts w:hint="eastAsia"/>
        </w:rPr>
        <w:t>本系统</w:t>
      </w:r>
      <w:r w:rsidR="00A94A79">
        <w:rPr>
          <w:rFonts w:hint="eastAsia"/>
        </w:rPr>
        <w:t>的应用场景</w:t>
      </w:r>
      <w:r w:rsidRPr="006674F6">
        <w:rPr>
          <w:rFonts w:hint="eastAsia"/>
        </w:rPr>
        <w:t>主要面向游乐园、公园、超市等公共场所，通过基于视频的</w:t>
      </w:r>
      <w:r w:rsidR="00603518" w:rsidRPr="00603518">
        <w:rPr>
          <w:rFonts w:hint="eastAsia"/>
          <w:color w:val="000000" w:themeColor="text1"/>
        </w:rPr>
        <w:t>目标检测算法</w:t>
      </w:r>
      <w:r w:rsidRPr="006674F6">
        <w:rPr>
          <w:rFonts w:hint="eastAsia"/>
        </w:rPr>
        <w:t>对公共场所提供的所有摄像设备的视频流画面进行图像识别和分析，最终将大致的搜索信息返回，其中包括走失人员最后所在的位置信息和周边行人的特征信息等。从而实现对</w:t>
      </w:r>
      <w:r w:rsidR="008D0543">
        <w:rPr>
          <w:rFonts w:hint="eastAsia"/>
        </w:rPr>
        <w:t>特定目标</w:t>
      </w:r>
      <w:r w:rsidRPr="006674F6">
        <w:rPr>
          <w:rFonts w:hint="eastAsia"/>
        </w:rPr>
        <w:t>的搜寻、识别和定位，并通过周边行人特征来进行相应的问询。该产品通过基于视频的图像识别技术，快速准确的缩小搜寻范围，给出预估定位，大大缩减了摄像头视频搜索的人力成本。</w:t>
      </w:r>
    </w:p>
    <w:p w14:paraId="6D044A28" w14:textId="60B4CE92" w:rsidR="00677F52" w:rsidRDefault="00677F52" w:rsidP="00E30B70">
      <w:pPr>
        <w:pStyle w:val="af5"/>
        <w:rPr>
          <w:color w:val="000000" w:themeColor="text1"/>
        </w:rPr>
      </w:pPr>
      <w:r>
        <w:rPr>
          <w:rFonts w:hint="eastAsia"/>
        </w:rPr>
        <w:t>本文设计的系统通过先在视频采集终端进行预处理之后再将视频分析任务迁移到边缘计算平台，并在边缘计算平台上利用</w:t>
      </w:r>
      <w:r w:rsidR="00A94A79">
        <w:rPr>
          <w:rFonts w:hint="eastAsia"/>
        </w:rPr>
        <w:t>分布式组件搭建了大数据运算分析平台，对监控视频做实时分析处理。</w:t>
      </w:r>
      <w:r w:rsidR="00772B65">
        <w:rPr>
          <w:rFonts w:hint="eastAsia"/>
        </w:rPr>
        <w:t>边缘侧处理得出的结果再提交给云端服务器根据用户的需求做定制化处理任务。</w:t>
      </w:r>
      <w:r w:rsidR="00A94A79">
        <w:rPr>
          <w:rFonts w:hint="eastAsia"/>
        </w:rPr>
        <w:t>对视频分析结果和目标检索任务采用可视化界面展现给用户使用</w:t>
      </w:r>
      <w:r w:rsidR="00EA274B">
        <w:rPr>
          <w:rFonts w:hint="eastAsia"/>
        </w:rPr>
        <w:t>。</w:t>
      </w:r>
      <w:r w:rsidR="00806545">
        <w:rPr>
          <w:rFonts w:hint="eastAsia"/>
        </w:rPr>
        <w:t>即本系统</w:t>
      </w:r>
      <w:r w:rsidR="000F67E9">
        <w:rPr>
          <w:rFonts w:hint="eastAsia"/>
        </w:rPr>
        <w:t>需</w:t>
      </w:r>
      <w:r w:rsidR="00806545">
        <w:rPr>
          <w:rFonts w:hint="eastAsia"/>
        </w:rPr>
        <w:t>包含</w:t>
      </w:r>
      <w:r w:rsidR="000F67E9">
        <w:rPr>
          <w:rFonts w:hint="eastAsia"/>
        </w:rPr>
        <w:t>完整的</w:t>
      </w:r>
      <w:r w:rsidR="00BC7CF3">
        <w:rPr>
          <w:rFonts w:hint="eastAsia"/>
        </w:rPr>
        <w:t>云边端</w:t>
      </w:r>
      <w:r w:rsidR="000F67E9">
        <w:rPr>
          <w:rFonts w:hint="eastAsia"/>
        </w:rPr>
        <w:t>应用，</w:t>
      </w:r>
      <w:r w:rsidR="000F67E9" w:rsidRPr="00D01DF6">
        <w:rPr>
          <w:rFonts w:hint="eastAsia"/>
          <w:color w:val="000000" w:themeColor="text1"/>
        </w:rPr>
        <w:t>从视频的采集、输入到经过处理之后，在可视化界面上展现运算结果和目标的活动轨迹</w:t>
      </w:r>
      <w:r w:rsidR="007C0DE3" w:rsidRPr="00D01DF6">
        <w:rPr>
          <w:rFonts w:hint="eastAsia"/>
          <w:color w:val="000000" w:themeColor="text1"/>
        </w:rPr>
        <w:t>。</w:t>
      </w:r>
    </w:p>
    <w:p w14:paraId="1365B080" w14:textId="2A71F663" w:rsidR="00BD06FE" w:rsidRDefault="00EF5A82" w:rsidP="00EF5A82">
      <w:pPr>
        <w:pStyle w:val="af5"/>
        <w:spacing w:line="240" w:lineRule="auto"/>
        <w:jc w:val="center"/>
      </w:pPr>
      <w:r w:rsidRPr="00EF5A82">
        <w:rPr>
          <w:noProof/>
        </w:rPr>
        <w:lastRenderedPageBreak/>
        <w:drawing>
          <wp:inline distT="0" distB="0" distL="0" distR="0" wp14:anchorId="7105EBC9" wp14:editId="0B33643A">
            <wp:extent cx="3644900" cy="2654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4900" cy="2654300"/>
                    </a:xfrm>
                    <a:prstGeom prst="rect">
                      <a:avLst/>
                    </a:prstGeom>
                  </pic:spPr>
                </pic:pic>
              </a:graphicData>
            </a:graphic>
          </wp:inline>
        </w:drawing>
      </w:r>
    </w:p>
    <w:p w14:paraId="5F4F1348" w14:textId="22796426" w:rsidR="00424CA6" w:rsidRPr="00033E02" w:rsidRDefault="00424CA6" w:rsidP="00424CA6">
      <w:pPr>
        <w:pStyle w:val="a7"/>
        <w:jc w:val="center"/>
      </w:pPr>
      <w:r>
        <w:rPr>
          <w:rFonts w:hint="eastAsia"/>
        </w:rPr>
        <w:t>图</w:t>
      </w:r>
      <w:r>
        <w:t xml:space="preserve">3-1 </w:t>
      </w:r>
      <w:r>
        <w:rPr>
          <w:rFonts w:hint="eastAsia"/>
        </w:rPr>
        <w:t>失踪人口找寻系统分层架构图</w:t>
      </w:r>
    </w:p>
    <w:p w14:paraId="6C6DDB7D" w14:textId="77777777" w:rsidR="00424CA6" w:rsidRDefault="00424CA6" w:rsidP="00BD06FE">
      <w:pPr>
        <w:pStyle w:val="af5"/>
        <w:spacing w:line="240" w:lineRule="auto"/>
      </w:pPr>
    </w:p>
    <w:p w14:paraId="5DA5A3AF" w14:textId="77777777" w:rsidR="00BD06FE" w:rsidRDefault="00BD06FE" w:rsidP="00E30B70">
      <w:pPr>
        <w:pStyle w:val="af5"/>
      </w:pPr>
    </w:p>
    <w:p w14:paraId="35046BAF" w14:textId="241E6B16" w:rsidR="00A505ED" w:rsidRDefault="00424CA6" w:rsidP="00770AE9">
      <w:pPr>
        <w:pStyle w:val="af5"/>
      </w:pPr>
      <w:r>
        <w:rPr>
          <w:rFonts w:hint="eastAsia"/>
        </w:rPr>
        <w:t>系统大致分为四层，如图</w:t>
      </w:r>
      <w:r>
        <w:rPr>
          <w:rFonts w:hint="eastAsia"/>
        </w:rPr>
        <w:t>3</w:t>
      </w:r>
      <w:r>
        <w:t>-1</w:t>
      </w:r>
      <w:r>
        <w:rPr>
          <w:rFonts w:hint="eastAsia"/>
        </w:rPr>
        <w:t>所示，为</w:t>
      </w:r>
      <w:r w:rsidR="007160D4">
        <w:rPr>
          <w:rFonts w:hint="eastAsia"/>
        </w:rPr>
        <w:t>基础</w:t>
      </w:r>
      <w:r>
        <w:rPr>
          <w:rFonts w:hint="eastAsia"/>
        </w:rPr>
        <w:t>硬件层、数据层、</w:t>
      </w:r>
      <w:r w:rsidR="000E6275">
        <w:rPr>
          <w:rFonts w:hint="eastAsia"/>
        </w:rPr>
        <w:t>视频分析</w:t>
      </w:r>
      <w:r>
        <w:rPr>
          <w:rFonts w:hint="eastAsia"/>
        </w:rPr>
        <w:t>层、</w:t>
      </w:r>
      <w:r w:rsidR="007160D4">
        <w:rPr>
          <w:rFonts w:hint="eastAsia"/>
        </w:rPr>
        <w:t>服务应用层</w:t>
      </w:r>
      <w:r>
        <w:rPr>
          <w:rFonts w:hint="eastAsia"/>
        </w:rPr>
        <w:t>。</w:t>
      </w:r>
      <w:r w:rsidR="00906C32">
        <w:rPr>
          <w:rFonts w:hint="eastAsia"/>
        </w:rPr>
        <w:t>基础硬件层提供基础的存储、网络、视频采集等基础功能。</w:t>
      </w:r>
      <w:r w:rsidR="00770AE9">
        <w:rPr>
          <w:rFonts w:hint="eastAsia"/>
        </w:rPr>
        <w:t>数据层包含系统配置数据库、网络训练数据库、用户信息管理数据库、监控视频数据库。视频分析层负责分析处理采集的视频流数据，其中包含目标检测、目标跟踪、动作感应、姿势识别人脸识别等图像处理任务。最后应用服务器层根据真实用户需求对外提供服务。</w:t>
      </w:r>
      <w:r w:rsidR="00293DED">
        <w:rPr>
          <w:rFonts w:hint="eastAsia"/>
        </w:rPr>
        <w:t>总体上就是采集层终端负责采集多个场景下的视频数据通过网络传输到最近的感知层边缘节点进行数据分析处理，最后在云端根据不同的用户需求定制化计算任务。</w:t>
      </w:r>
    </w:p>
    <w:p w14:paraId="3DFEE2E4" w14:textId="77777777" w:rsidR="00D600BC" w:rsidRPr="00770AE9" w:rsidRDefault="00D600BC" w:rsidP="00770AE9">
      <w:pPr>
        <w:pStyle w:val="af5"/>
      </w:pPr>
    </w:p>
    <w:p w14:paraId="1D973913" w14:textId="33986D40" w:rsidR="00E30B70" w:rsidRDefault="00E30B70" w:rsidP="00AE61C1">
      <w:pPr>
        <w:pStyle w:val="a0"/>
      </w:pPr>
      <w:bookmarkStart w:id="123" w:name="_Toc68223735"/>
      <w:r>
        <w:rPr>
          <w:rFonts w:hint="eastAsia"/>
        </w:rPr>
        <w:t>基于边缘计算的分布式视频处理模型</w:t>
      </w:r>
      <w:bookmarkEnd w:id="123"/>
    </w:p>
    <w:p w14:paraId="79A3FF72" w14:textId="3B2755EB" w:rsidR="00693B9E" w:rsidRPr="00693B9E" w:rsidRDefault="00693B9E" w:rsidP="00693B9E">
      <w:pPr>
        <w:pStyle w:val="af5"/>
        <w:spacing w:line="240" w:lineRule="auto"/>
        <w:jc w:val="center"/>
      </w:pPr>
      <w:r w:rsidRPr="00693B9E">
        <w:rPr>
          <w:noProof/>
        </w:rPr>
        <w:drawing>
          <wp:inline distT="0" distB="0" distL="0" distR="0" wp14:anchorId="6F17E70B" wp14:editId="1F958B5A">
            <wp:extent cx="5882400" cy="1900800"/>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2400" cy="1900800"/>
                    </a:xfrm>
                    <a:prstGeom prst="rect">
                      <a:avLst/>
                    </a:prstGeom>
                  </pic:spPr>
                </pic:pic>
              </a:graphicData>
            </a:graphic>
          </wp:inline>
        </w:drawing>
      </w:r>
    </w:p>
    <w:p w14:paraId="1979E18E" w14:textId="77777777" w:rsidR="00693B9E" w:rsidRDefault="00693B9E" w:rsidP="00693B9E">
      <w:pPr>
        <w:pStyle w:val="a7"/>
        <w:jc w:val="center"/>
      </w:pPr>
    </w:p>
    <w:p w14:paraId="2B982759" w14:textId="791FE483" w:rsidR="00C73A55" w:rsidRDefault="00E30B70" w:rsidP="00693B9E">
      <w:pPr>
        <w:pStyle w:val="a7"/>
        <w:jc w:val="center"/>
      </w:pPr>
      <w:r>
        <w:rPr>
          <w:rFonts w:hint="eastAsia"/>
        </w:rPr>
        <w:t>图</w:t>
      </w:r>
      <w:r w:rsidR="00B42142">
        <w:t>3</w:t>
      </w:r>
      <w:r>
        <w:t>-</w:t>
      </w:r>
      <w:r w:rsidR="00B42142">
        <w:t>2</w:t>
      </w:r>
      <w:r>
        <w:t xml:space="preserve"> </w:t>
      </w:r>
      <w:r w:rsidR="00AE61C1">
        <w:rPr>
          <w:rFonts w:hint="eastAsia"/>
        </w:rPr>
        <w:t>基于云边端协同的视频分析系统</w:t>
      </w:r>
    </w:p>
    <w:p w14:paraId="26B5F3C6" w14:textId="3AD71377" w:rsidR="00E30B70" w:rsidRPr="00A544E2" w:rsidRDefault="00E30B70" w:rsidP="00E30B70">
      <w:pPr>
        <w:pStyle w:val="af5"/>
      </w:pPr>
      <w:r>
        <w:rPr>
          <w:rFonts w:hint="eastAsia"/>
        </w:rPr>
        <w:lastRenderedPageBreak/>
        <w:t>本文的系统设计如图</w:t>
      </w:r>
      <w:r w:rsidR="00B42142">
        <w:t>3</w:t>
      </w:r>
      <w:r>
        <w:t>-</w:t>
      </w:r>
      <w:r w:rsidR="00B42142">
        <w:t>2</w:t>
      </w:r>
      <w:r>
        <w:rPr>
          <w:rFonts w:hint="eastAsia"/>
        </w:rPr>
        <w:t>所示。</w:t>
      </w:r>
      <w:r w:rsidRPr="00983573">
        <w:rPr>
          <w:rFonts w:hint="eastAsia"/>
          <w:color w:val="000000" w:themeColor="text1"/>
        </w:rPr>
        <w:t>本文设计的系统分为</w:t>
      </w:r>
      <w:r w:rsidR="00983573" w:rsidRPr="00983573">
        <w:rPr>
          <w:rFonts w:hint="eastAsia"/>
          <w:color w:val="000000" w:themeColor="text1"/>
        </w:rPr>
        <w:t>三块</w:t>
      </w:r>
      <w:r w:rsidRPr="00983573">
        <w:rPr>
          <w:rFonts w:hint="eastAsia"/>
          <w:color w:val="000000" w:themeColor="text1"/>
        </w:rPr>
        <w:t>功能模块，数据采集</w:t>
      </w:r>
      <w:r w:rsidR="00983573" w:rsidRPr="00983573">
        <w:rPr>
          <w:rFonts w:hint="eastAsia"/>
          <w:color w:val="000000" w:themeColor="text1"/>
        </w:rPr>
        <w:t>模块、边缘侧处理模块和云平台运算模块</w:t>
      </w:r>
      <w:r w:rsidRPr="00983573">
        <w:rPr>
          <w:rFonts w:hint="eastAsia"/>
          <w:color w:val="000000" w:themeColor="text1"/>
        </w:rPr>
        <w:t>。</w:t>
      </w:r>
      <w:r w:rsidR="007C0DE3">
        <w:rPr>
          <w:rFonts w:hint="eastAsia"/>
        </w:rPr>
        <w:t>采集层的硬件设备主要</w:t>
      </w:r>
      <w:r w:rsidRPr="00A544E2">
        <w:rPr>
          <w:rFonts w:hint="eastAsia"/>
        </w:rPr>
        <w:t>由分布在不同区域的摄像机组成，这些摄像机负责不同地理位置的监控任务。单个摄像机产生的数据仅仅反映当前时间，当前场景下的人流情况，如果想要分析某段时间范围以及不同区域的人流情况，则必须要结合多个摄像头的数据进行分析。</w:t>
      </w:r>
    </w:p>
    <w:p w14:paraId="2D55BB89" w14:textId="7275C7CB" w:rsidR="00E30B70" w:rsidRDefault="00E30B70" w:rsidP="00E30B70">
      <w:pPr>
        <w:pStyle w:val="af5"/>
      </w:pPr>
      <w:r w:rsidRPr="00A544E2">
        <w:rPr>
          <w:rFonts w:hint="eastAsia"/>
        </w:rPr>
        <w:t>边缘计算模块负责处理采集层获得的图像帧数据。由于视频数据经过解码，解压之后数据量会是之前的几十倍，将如此庞大的数据传输到云端处理不是一个很好的方法，因为占用了大量的带宽，不满足实时处理的应用场景。同时对于云服务器存储也是一个很大的压力。所以我们选择在边缘端执行预处理任务。目的是将海量的视频数据拦截在边缘端，去除冗余的图像信息，提取出我们应用关心的人脸信息，然后将这些人脸数据打包上传到我们的云端进行人脸识别，与</w:t>
      </w:r>
      <w:r w:rsidR="005951BC">
        <w:rPr>
          <w:rFonts w:hint="eastAsia"/>
        </w:rPr>
        <w:t>系统中的</w:t>
      </w:r>
      <w:r w:rsidRPr="00A544E2">
        <w:rPr>
          <w:rFonts w:hint="eastAsia"/>
        </w:rPr>
        <w:t>人脸仓库进行比对。</w:t>
      </w:r>
    </w:p>
    <w:p w14:paraId="4D0850FC" w14:textId="2BB87277" w:rsidR="00E30B70" w:rsidRPr="00A544E2" w:rsidRDefault="00486095" w:rsidP="00E30B70">
      <w:pPr>
        <w:pStyle w:val="af5"/>
      </w:pPr>
      <w:r w:rsidRPr="00A544E2">
        <w:rPr>
          <w:rFonts w:hint="eastAsia"/>
        </w:rPr>
        <w:t>如图</w:t>
      </w:r>
      <w:r w:rsidR="00B42142">
        <w:t>3</w:t>
      </w:r>
      <w:r w:rsidRPr="00A544E2">
        <w:t>-3</w:t>
      </w:r>
      <w:r w:rsidRPr="00A544E2">
        <w:rPr>
          <w:rFonts w:hint="eastAsia"/>
        </w:rPr>
        <w:t>所示</w:t>
      </w:r>
      <w:r>
        <w:rPr>
          <w:rFonts w:hint="eastAsia"/>
        </w:rPr>
        <w:t>，</w:t>
      </w:r>
      <w:r w:rsidR="00E30B70" w:rsidRPr="00A544E2">
        <w:rPr>
          <w:rFonts w:hint="eastAsia"/>
        </w:rPr>
        <w:t>数据</w:t>
      </w:r>
      <w:r w:rsidR="00321532">
        <w:rPr>
          <w:rFonts w:hint="eastAsia"/>
        </w:rPr>
        <w:t>生产</w:t>
      </w:r>
      <w:r w:rsidR="00E30B70" w:rsidRPr="00A544E2">
        <w:rPr>
          <w:rFonts w:hint="eastAsia"/>
        </w:rPr>
        <w:t>层</w:t>
      </w:r>
      <w:r w:rsidR="00321532">
        <w:rPr>
          <w:rFonts w:hint="eastAsia"/>
        </w:rPr>
        <w:t>包括视频数据的编码、传输、解码以及帧过滤等一系列预处理操作，最终图像数据会以</w:t>
      </w:r>
      <w:r w:rsidR="00321532">
        <w:rPr>
          <w:rFonts w:hint="eastAsia"/>
        </w:rPr>
        <w:t>json</w:t>
      </w:r>
      <w:r w:rsidR="00321532">
        <w:rPr>
          <w:rFonts w:hint="eastAsia"/>
        </w:rPr>
        <w:t>的数据格式生产</w:t>
      </w:r>
      <w:r>
        <w:rPr>
          <w:rFonts w:hint="eastAsia"/>
        </w:rPr>
        <w:t>至消息队列中</w:t>
      </w:r>
      <w:r w:rsidR="00321532">
        <w:rPr>
          <w:rFonts w:hint="eastAsia"/>
        </w:rPr>
        <w:t>。</w:t>
      </w:r>
      <w:r>
        <w:rPr>
          <w:rFonts w:hint="eastAsia"/>
        </w:rPr>
        <w:t>在边缘侧搭建的分布式视频数据处理平台负责接收上游产出的图像消息，</w:t>
      </w:r>
      <w:r w:rsidR="00EC35D5">
        <w:rPr>
          <w:rFonts w:hint="eastAsia"/>
        </w:rPr>
        <w:t>利用图像处理库</w:t>
      </w:r>
      <w:r w:rsidR="00D05DC5">
        <w:rPr>
          <w:rFonts w:hint="eastAsia"/>
        </w:rPr>
        <w:t>函数</w:t>
      </w:r>
      <w:r w:rsidR="00EC35D5">
        <w:rPr>
          <w:rFonts w:hint="eastAsia"/>
        </w:rPr>
        <w:t>以及目标检测算法分析视频帧</w:t>
      </w:r>
      <w:r w:rsidR="00D05DC5">
        <w:rPr>
          <w:rFonts w:hint="eastAsia"/>
        </w:rPr>
        <w:t>，将检测出来的人脸信息上传到云端神经网络，处理复杂的计算任务并最终将结果存储在数据库中。</w:t>
      </w:r>
    </w:p>
    <w:p w14:paraId="5317A1B2" w14:textId="77777777" w:rsidR="00E30B70" w:rsidRPr="00A544E2" w:rsidRDefault="00E30B70" w:rsidP="00E30B70">
      <w:pPr>
        <w:pStyle w:val="af5"/>
      </w:pPr>
    </w:p>
    <w:p w14:paraId="4CA314D0" w14:textId="41A06A18" w:rsidR="00E30B70" w:rsidRDefault="00F96887" w:rsidP="00E30B70">
      <w:pPr>
        <w:pStyle w:val="af5"/>
        <w:keepNext/>
        <w:spacing w:line="240" w:lineRule="auto"/>
      </w:pPr>
      <w:r w:rsidRPr="00F96887">
        <w:rPr>
          <w:noProof/>
        </w:rPr>
        <w:drawing>
          <wp:inline distT="0" distB="0" distL="0" distR="0" wp14:anchorId="4212FE86" wp14:editId="6DBB326B">
            <wp:extent cx="4851400" cy="23241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1400" cy="2324100"/>
                    </a:xfrm>
                    <a:prstGeom prst="rect">
                      <a:avLst/>
                    </a:prstGeom>
                  </pic:spPr>
                </pic:pic>
              </a:graphicData>
            </a:graphic>
          </wp:inline>
        </w:drawing>
      </w:r>
    </w:p>
    <w:p w14:paraId="27623FAA" w14:textId="16F6BFFB" w:rsidR="00E30B70" w:rsidRDefault="00E30B70" w:rsidP="00E30B70">
      <w:pPr>
        <w:pStyle w:val="a7"/>
        <w:jc w:val="center"/>
      </w:pPr>
      <w:r>
        <w:rPr>
          <w:rFonts w:hint="eastAsia"/>
        </w:rPr>
        <w:t>图</w:t>
      </w:r>
      <w:r w:rsidR="00B42142">
        <w:t>3</w:t>
      </w:r>
      <w:r>
        <w:t>-</w:t>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Pr>
          <w:rFonts w:hint="eastAsia"/>
        </w:rPr>
        <w:t>各模块功能图</w:t>
      </w:r>
    </w:p>
    <w:p w14:paraId="7F3116E6" w14:textId="77777777" w:rsidR="00E30B70" w:rsidRPr="002664B8" w:rsidRDefault="00E30B70" w:rsidP="00E30B70">
      <w:pPr>
        <w:pStyle w:val="af5"/>
        <w:spacing w:line="240" w:lineRule="auto"/>
      </w:pPr>
    </w:p>
    <w:p w14:paraId="46E55B8F" w14:textId="3A52ECF2" w:rsidR="00E30B70" w:rsidRDefault="00E30B70" w:rsidP="00E30B70">
      <w:pPr>
        <w:pStyle w:val="a0"/>
      </w:pPr>
      <w:bookmarkStart w:id="124" w:name="_Toc68223736"/>
      <w:r>
        <w:rPr>
          <w:rFonts w:hint="eastAsia"/>
        </w:rPr>
        <w:t>视频采集模块</w:t>
      </w:r>
      <w:r w:rsidR="00D21ADF">
        <w:rPr>
          <w:rFonts w:hint="eastAsia"/>
        </w:rPr>
        <w:t>的</w:t>
      </w:r>
      <w:bookmarkEnd w:id="124"/>
      <w:r w:rsidR="005C3012">
        <w:rPr>
          <w:rFonts w:hint="eastAsia"/>
        </w:rPr>
        <w:t>设计</w:t>
      </w:r>
    </w:p>
    <w:p w14:paraId="07FD5F8A" w14:textId="77777777" w:rsidR="007B170D" w:rsidRPr="00E13C3A" w:rsidRDefault="007B170D" w:rsidP="00E13C3A">
      <w:pPr>
        <w:pStyle w:val="af5"/>
      </w:pPr>
    </w:p>
    <w:p w14:paraId="67F6676C" w14:textId="06383D3E" w:rsidR="00E30B70" w:rsidRDefault="00E30B70" w:rsidP="00E30B70">
      <w:pPr>
        <w:pStyle w:val="a1"/>
      </w:pPr>
      <w:bookmarkStart w:id="125" w:name="_Toc68223737"/>
      <w:r>
        <w:rPr>
          <w:rFonts w:hint="eastAsia"/>
        </w:rPr>
        <w:t>监控摄像</w:t>
      </w:r>
      <w:r w:rsidR="008C4D8B">
        <w:rPr>
          <w:rFonts w:hint="eastAsia"/>
        </w:rPr>
        <w:t>终端设备</w:t>
      </w:r>
      <w:r>
        <w:rPr>
          <w:rFonts w:hint="eastAsia"/>
        </w:rPr>
        <w:t>的</w:t>
      </w:r>
      <w:r w:rsidR="00961A5F">
        <w:rPr>
          <w:rFonts w:hint="eastAsia"/>
        </w:rPr>
        <w:t>动态</w:t>
      </w:r>
      <w:r>
        <w:rPr>
          <w:rFonts w:hint="eastAsia"/>
        </w:rPr>
        <w:t>管理</w:t>
      </w:r>
      <w:bookmarkEnd w:id="125"/>
    </w:p>
    <w:p w14:paraId="030FE2C9" w14:textId="6BB579B5" w:rsidR="00F767BA" w:rsidRDefault="00F767BA" w:rsidP="00F767BA">
      <w:pPr>
        <w:pStyle w:val="af5"/>
      </w:pPr>
      <w:r>
        <w:rPr>
          <w:rFonts w:hint="eastAsia"/>
        </w:rPr>
        <w:lastRenderedPageBreak/>
        <w:t>视频采集模块由四个终端设备组成，选用的是海康威视的</w:t>
      </w:r>
      <w:r>
        <w:rPr>
          <w:rFonts w:hint="eastAsia"/>
        </w:rPr>
        <w:t>IP</w:t>
      </w:r>
      <w:r>
        <w:rPr>
          <w:rFonts w:hint="eastAsia"/>
        </w:rPr>
        <w:t>摄像头，型号是</w:t>
      </w:r>
      <w:r>
        <w:rPr>
          <w:rFonts w:hint="eastAsia"/>
        </w:rPr>
        <w:t>DS</w:t>
      </w:r>
      <w:r>
        <w:t>-2CD3T25-13</w:t>
      </w:r>
      <w:r>
        <w:rPr>
          <w:rFonts w:hint="eastAsia"/>
        </w:rPr>
        <w:t>。四个摄像头分别部署在公园、游乐园、路口和商场。该类摄像头的参数如表所示。用户在海康威视的官网上完成网络摄像头设备的注册工作之后边缘模块即可通过</w:t>
      </w:r>
      <w:r>
        <w:rPr>
          <w:rFonts w:hint="eastAsia"/>
        </w:rPr>
        <w:t>RSTP</w:t>
      </w:r>
      <w:r>
        <w:rPr>
          <w:rFonts w:hint="eastAsia"/>
        </w:rPr>
        <w:t>协议来接入视频流数据。</w:t>
      </w:r>
    </w:p>
    <w:tbl>
      <w:tblPr>
        <w:tblStyle w:val="af4"/>
        <w:tblW w:w="0" w:type="auto"/>
        <w:jc w:val="center"/>
        <w:tblLook w:val="04A0" w:firstRow="1" w:lastRow="0" w:firstColumn="1" w:lastColumn="0" w:noHBand="0" w:noVBand="1"/>
      </w:tblPr>
      <w:tblGrid>
        <w:gridCol w:w="2460"/>
        <w:gridCol w:w="2460"/>
      </w:tblGrid>
      <w:tr w:rsidR="00F767BA" w14:paraId="5A938FA6" w14:textId="77777777" w:rsidTr="00611E70">
        <w:trPr>
          <w:trHeight w:val="326"/>
          <w:jc w:val="center"/>
        </w:trPr>
        <w:tc>
          <w:tcPr>
            <w:tcW w:w="2460" w:type="dxa"/>
          </w:tcPr>
          <w:p w14:paraId="137BE0CF" w14:textId="77777777" w:rsidR="00F767BA" w:rsidRDefault="00F767BA" w:rsidP="00611E70">
            <w:pPr>
              <w:pStyle w:val="af5"/>
              <w:ind w:firstLineChars="0" w:firstLine="0"/>
            </w:pPr>
            <w:r>
              <w:rPr>
                <w:rFonts w:hint="eastAsia"/>
              </w:rPr>
              <w:t>分辨率</w:t>
            </w:r>
            <w:r>
              <w:rPr>
                <w:rFonts w:hint="eastAsia"/>
              </w:rPr>
              <w:t>/</w:t>
            </w:r>
            <w:r>
              <w:rPr>
                <w:rFonts w:hint="eastAsia"/>
              </w:rPr>
              <w:t>像素</w:t>
            </w:r>
          </w:p>
        </w:tc>
        <w:tc>
          <w:tcPr>
            <w:tcW w:w="2460" w:type="dxa"/>
          </w:tcPr>
          <w:p w14:paraId="126C29FD" w14:textId="77777777" w:rsidR="00F767BA" w:rsidRDefault="00F767BA" w:rsidP="00611E70">
            <w:pPr>
              <w:pStyle w:val="af5"/>
              <w:ind w:firstLineChars="0" w:firstLine="0"/>
            </w:pPr>
            <w:r>
              <w:rPr>
                <w:rFonts w:hint="eastAsia"/>
              </w:rPr>
              <w:t>2</w:t>
            </w:r>
            <w:r>
              <w:t>00</w:t>
            </w:r>
            <w:r>
              <w:rPr>
                <w:rFonts w:hint="eastAsia"/>
              </w:rPr>
              <w:t>万</w:t>
            </w:r>
          </w:p>
        </w:tc>
      </w:tr>
      <w:tr w:rsidR="00F767BA" w14:paraId="3C48936D" w14:textId="77777777" w:rsidTr="00611E70">
        <w:trPr>
          <w:trHeight w:val="326"/>
          <w:jc w:val="center"/>
        </w:trPr>
        <w:tc>
          <w:tcPr>
            <w:tcW w:w="2460" w:type="dxa"/>
          </w:tcPr>
          <w:p w14:paraId="69FAAABE" w14:textId="77777777" w:rsidR="00F767BA" w:rsidRDefault="00F767BA" w:rsidP="00611E70">
            <w:pPr>
              <w:pStyle w:val="af5"/>
              <w:ind w:firstLineChars="0" w:firstLine="0"/>
            </w:pPr>
            <w:r>
              <w:rPr>
                <w:rFonts w:hint="eastAsia"/>
              </w:rPr>
              <w:t>帧率</w:t>
            </w:r>
            <w:r>
              <w:rPr>
                <w:rFonts w:hint="eastAsia"/>
              </w:rPr>
              <w:t>/fps</w:t>
            </w:r>
          </w:p>
        </w:tc>
        <w:tc>
          <w:tcPr>
            <w:tcW w:w="2460" w:type="dxa"/>
          </w:tcPr>
          <w:p w14:paraId="50753A40" w14:textId="77777777" w:rsidR="00F767BA" w:rsidRDefault="00F767BA" w:rsidP="00611E70">
            <w:pPr>
              <w:pStyle w:val="af5"/>
              <w:ind w:firstLineChars="0" w:firstLine="0"/>
            </w:pPr>
            <w:r>
              <w:rPr>
                <w:rFonts w:hint="eastAsia"/>
              </w:rPr>
              <w:t>2</w:t>
            </w:r>
            <w:r>
              <w:t>5</w:t>
            </w:r>
          </w:p>
        </w:tc>
      </w:tr>
      <w:tr w:rsidR="00F767BA" w14:paraId="18F30F41" w14:textId="77777777" w:rsidTr="00611E70">
        <w:trPr>
          <w:trHeight w:val="326"/>
          <w:jc w:val="center"/>
        </w:trPr>
        <w:tc>
          <w:tcPr>
            <w:tcW w:w="2460" w:type="dxa"/>
          </w:tcPr>
          <w:p w14:paraId="474C7ED6" w14:textId="77777777" w:rsidR="00F767BA" w:rsidRDefault="00F767BA" w:rsidP="00611E70">
            <w:pPr>
              <w:pStyle w:val="af5"/>
              <w:ind w:firstLineChars="0" w:firstLine="0"/>
            </w:pPr>
            <w:r>
              <w:rPr>
                <w:rFonts w:hint="eastAsia"/>
              </w:rPr>
              <w:t>像素密度</w:t>
            </w:r>
          </w:p>
        </w:tc>
        <w:tc>
          <w:tcPr>
            <w:tcW w:w="2460" w:type="dxa"/>
          </w:tcPr>
          <w:p w14:paraId="5CAAA118" w14:textId="77777777" w:rsidR="00F767BA" w:rsidRDefault="00F767BA" w:rsidP="00611E70">
            <w:pPr>
              <w:pStyle w:val="af5"/>
              <w:ind w:firstLineChars="0" w:firstLine="0"/>
            </w:pPr>
            <w:r>
              <w:rPr>
                <w:rFonts w:hint="eastAsia"/>
              </w:rPr>
              <w:t>2</w:t>
            </w:r>
            <w:r>
              <w:t>560*1440</w:t>
            </w:r>
          </w:p>
        </w:tc>
      </w:tr>
      <w:tr w:rsidR="00F767BA" w14:paraId="3809272A" w14:textId="77777777" w:rsidTr="00611E70">
        <w:trPr>
          <w:trHeight w:val="326"/>
          <w:jc w:val="center"/>
        </w:trPr>
        <w:tc>
          <w:tcPr>
            <w:tcW w:w="2460" w:type="dxa"/>
          </w:tcPr>
          <w:p w14:paraId="3F9CFBEB" w14:textId="77777777" w:rsidR="00F767BA" w:rsidRDefault="00F767BA" w:rsidP="00611E70">
            <w:pPr>
              <w:pStyle w:val="af5"/>
              <w:ind w:firstLineChars="0" w:firstLine="0"/>
            </w:pPr>
            <w:r>
              <w:rPr>
                <w:rFonts w:hint="eastAsia"/>
              </w:rPr>
              <w:t>编码格式</w:t>
            </w:r>
          </w:p>
        </w:tc>
        <w:tc>
          <w:tcPr>
            <w:tcW w:w="2460" w:type="dxa"/>
          </w:tcPr>
          <w:p w14:paraId="04792EE8" w14:textId="77777777" w:rsidR="00F767BA" w:rsidRDefault="00F767BA" w:rsidP="00611E70">
            <w:pPr>
              <w:pStyle w:val="af5"/>
              <w:ind w:firstLineChars="0" w:firstLine="0"/>
            </w:pPr>
            <w:r>
              <w:rPr>
                <w:rFonts w:hint="eastAsia"/>
              </w:rPr>
              <w:t>H</w:t>
            </w:r>
            <w:r>
              <w:t>.264</w:t>
            </w:r>
          </w:p>
        </w:tc>
      </w:tr>
      <w:tr w:rsidR="00F767BA" w14:paraId="46C51E8C" w14:textId="77777777" w:rsidTr="00611E70">
        <w:trPr>
          <w:trHeight w:val="326"/>
          <w:jc w:val="center"/>
        </w:trPr>
        <w:tc>
          <w:tcPr>
            <w:tcW w:w="2460" w:type="dxa"/>
          </w:tcPr>
          <w:p w14:paraId="52304887" w14:textId="77777777" w:rsidR="00F767BA" w:rsidRDefault="00F767BA" w:rsidP="00611E70">
            <w:pPr>
              <w:pStyle w:val="af5"/>
              <w:ind w:firstLineChars="0" w:firstLine="0"/>
            </w:pPr>
            <w:r>
              <w:rPr>
                <w:rFonts w:hint="eastAsia"/>
              </w:rPr>
              <w:t>IP</w:t>
            </w:r>
          </w:p>
        </w:tc>
        <w:tc>
          <w:tcPr>
            <w:tcW w:w="2460" w:type="dxa"/>
          </w:tcPr>
          <w:p w14:paraId="215B4DD1" w14:textId="77777777" w:rsidR="00F767BA" w:rsidRDefault="00F767BA" w:rsidP="00611E70">
            <w:pPr>
              <w:pStyle w:val="af5"/>
              <w:ind w:firstLineChars="0" w:firstLine="0"/>
            </w:pPr>
            <w:r>
              <w:rPr>
                <w:rFonts w:hint="eastAsia"/>
              </w:rPr>
              <w:t>用户配置</w:t>
            </w:r>
          </w:p>
        </w:tc>
      </w:tr>
    </w:tbl>
    <w:p w14:paraId="459D4D8F" w14:textId="33BD5FC5" w:rsidR="00693B9E" w:rsidRDefault="00693B9E" w:rsidP="00DB789E">
      <w:pPr>
        <w:pStyle w:val="af5"/>
      </w:pPr>
    </w:p>
    <w:p w14:paraId="587E8D79" w14:textId="6F9BE84A" w:rsidR="00257F74" w:rsidRDefault="00257F74" w:rsidP="00DB789E">
      <w:pPr>
        <w:pStyle w:val="af5"/>
      </w:pPr>
      <w:r>
        <w:rPr>
          <w:rFonts w:hint="eastAsia"/>
        </w:rPr>
        <w:t>视频采集模块是由多个摄像头组成的，在系统的运维</w:t>
      </w:r>
      <w:r w:rsidR="00024585">
        <w:rPr>
          <w:rFonts w:hint="eastAsia"/>
        </w:rPr>
        <w:t>过程</w:t>
      </w:r>
      <w:r>
        <w:rPr>
          <w:rFonts w:hint="eastAsia"/>
        </w:rPr>
        <w:t>中，不仅会动态扩展摄像头的数量还可能会因为故障等问题动态缩减摄像头。</w:t>
      </w:r>
      <w:r w:rsidR="005D2AA0">
        <w:rPr>
          <w:rFonts w:hint="eastAsia"/>
        </w:rPr>
        <w:t>设想如果</w:t>
      </w:r>
      <w:r>
        <w:rPr>
          <w:rFonts w:hint="eastAsia"/>
        </w:rPr>
        <w:t>每次系统新增一台设备就需要重启整个应用，</w:t>
      </w:r>
      <w:r w:rsidR="00024585">
        <w:rPr>
          <w:rFonts w:hint="eastAsia"/>
        </w:rPr>
        <w:t>又</w:t>
      </w:r>
      <w:r>
        <w:rPr>
          <w:rFonts w:hint="eastAsia"/>
        </w:rPr>
        <w:t>或者</w:t>
      </w:r>
      <w:r w:rsidR="00024585">
        <w:rPr>
          <w:rFonts w:hint="eastAsia"/>
        </w:rPr>
        <w:t>是</w:t>
      </w:r>
      <w:r>
        <w:rPr>
          <w:rFonts w:hint="eastAsia"/>
        </w:rPr>
        <w:t>一台设备的故障导致整个系统的瘫痪</w:t>
      </w:r>
      <w:r w:rsidR="00024585">
        <w:rPr>
          <w:rFonts w:hint="eastAsia"/>
        </w:rPr>
        <w:t>，那么用户的体验就会非常的糟糕，更谈不上系统的可用性以及可扩展性。</w:t>
      </w:r>
      <w:r>
        <w:rPr>
          <w:rFonts w:hint="eastAsia"/>
        </w:rPr>
        <w:t>所以系统首先要</w:t>
      </w:r>
      <w:r w:rsidR="00024585">
        <w:rPr>
          <w:rFonts w:hint="eastAsia"/>
        </w:rPr>
        <w:t>解决</w:t>
      </w:r>
      <w:r>
        <w:rPr>
          <w:rFonts w:hint="eastAsia"/>
        </w:rPr>
        <w:t>的是要让用户在无感知的情况下优雅上下线摄像终端设备。</w:t>
      </w:r>
    </w:p>
    <w:p w14:paraId="0CBE1CE8" w14:textId="3A7653DA" w:rsidR="00DB789E" w:rsidRDefault="00DB789E" w:rsidP="00DB789E">
      <w:pPr>
        <w:pStyle w:val="af5"/>
      </w:pPr>
      <w:r w:rsidRPr="00A544E2">
        <w:rPr>
          <w:rFonts w:hint="eastAsia"/>
        </w:rPr>
        <w:t>图三中的视频流收集器维护</w:t>
      </w:r>
      <w:r w:rsidR="00024585">
        <w:rPr>
          <w:rFonts w:hint="eastAsia"/>
        </w:rPr>
        <w:t>了</w:t>
      </w:r>
      <w:r w:rsidRPr="00A544E2">
        <w:rPr>
          <w:rFonts w:hint="eastAsia"/>
        </w:rPr>
        <w:t>一个</w:t>
      </w:r>
      <w:r w:rsidR="00C95658">
        <w:rPr>
          <w:rFonts w:hint="eastAsia"/>
        </w:rPr>
        <w:t>摄像头</w:t>
      </w:r>
      <w:r w:rsidRPr="00A544E2">
        <w:rPr>
          <w:rFonts w:hint="eastAsia"/>
        </w:rPr>
        <w:t>配置文件</w:t>
      </w:r>
      <w:proofErr w:type="spellStart"/>
      <w:r w:rsidR="003223ED">
        <w:t>camera_zk.properties</w:t>
      </w:r>
      <w:proofErr w:type="spellEnd"/>
      <w:r w:rsidR="003223ED">
        <w:rPr>
          <w:rFonts w:hint="eastAsia"/>
        </w:rPr>
        <w:t>。</w:t>
      </w:r>
      <w:r w:rsidRPr="00A544E2">
        <w:rPr>
          <w:rFonts w:hint="eastAsia"/>
        </w:rPr>
        <w:t>当摄像机</w:t>
      </w:r>
      <w:r w:rsidR="003223ED">
        <w:rPr>
          <w:rFonts w:hint="eastAsia"/>
        </w:rPr>
        <w:t>集群添加任意</w:t>
      </w:r>
      <w:r w:rsidRPr="00A544E2">
        <w:rPr>
          <w:rFonts w:hint="eastAsia"/>
        </w:rPr>
        <w:t>一个摄像机时，我们可以在配置文件中增加新加入的摄像机的</w:t>
      </w:r>
      <w:proofErr w:type="spellStart"/>
      <w:r w:rsidR="003223ED">
        <w:rPr>
          <w:rFonts w:hint="eastAsia"/>
        </w:rPr>
        <w:t>ip</w:t>
      </w:r>
      <w:proofErr w:type="spellEnd"/>
      <w:r w:rsidR="003223ED">
        <w:rPr>
          <w:rFonts w:hint="eastAsia"/>
        </w:rPr>
        <w:t>、</w:t>
      </w:r>
      <w:r w:rsidR="003223ED">
        <w:rPr>
          <w:rFonts w:hint="eastAsia"/>
        </w:rPr>
        <w:t>id</w:t>
      </w:r>
      <w:r w:rsidR="003223ED">
        <w:rPr>
          <w:rFonts w:hint="eastAsia"/>
        </w:rPr>
        <w:t>、</w:t>
      </w:r>
      <w:r w:rsidR="003223ED">
        <w:rPr>
          <w:rFonts w:hint="eastAsia"/>
        </w:rPr>
        <w:t>location</w:t>
      </w:r>
      <w:r w:rsidR="003223ED">
        <w:rPr>
          <w:rFonts w:hint="eastAsia"/>
        </w:rPr>
        <w:t>、</w:t>
      </w:r>
      <w:r w:rsidR="003223ED">
        <w:rPr>
          <w:rFonts w:hint="eastAsia"/>
        </w:rPr>
        <w:t>connect</w:t>
      </w:r>
      <w:r w:rsidR="003223ED">
        <w:rPr>
          <w:rFonts w:hint="eastAsia"/>
        </w:rPr>
        <w:t>等属性</w:t>
      </w:r>
      <w:r w:rsidR="00FA02DB">
        <w:rPr>
          <w:rFonts w:hint="eastAsia"/>
        </w:rPr>
        <w:t>，系统在启动的时候会读取配置文件</w:t>
      </w:r>
      <w:r w:rsidR="00F0550D">
        <w:rPr>
          <w:rFonts w:hint="eastAsia"/>
        </w:rPr>
        <w:t>，代码如图所示</w:t>
      </w:r>
      <w:r w:rsidRPr="00A544E2">
        <w:rPr>
          <w:rFonts w:hint="eastAsia"/>
        </w:rPr>
        <w:t>。</w:t>
      </w:r>
    </w:p>
    <w:p w14:paraId="7637A2FD" w14:textId="77777777" w:rsidR="00F0550D" w:rsidRDefault="00F0550D" w:rsidP="00DB789E">
      <w:pPr>
        <w:pStyle w:val="af5"/>
      </w:pPr>
    </w:p>
    <w:p w14:paraId="5E3E18DC" w14:textId="0430BE0C" w:rsidR="00693B9E" w:rsidRDefault="00693B9E" w:rsidP="00693B9E">
      <w:pPr>
        <w:pStyle w:val="af5"/>
        <w:spacing w:line="240" w:lineRule="auto"/>
        <w:jc w:val="center"/>
      </w:pPr>
      <w:r w:rsidRPr="00693B9E">
        <w:rPr>
          <w:noProof/>
        </w:rPr>
        <w:drawing>
          <wp:inline distT="0" distB="0" distL="0" distR="0" wp14:anchorId="21B562EB" wp14:editId="46A0A272">
            <wp:extent cx="2603500" cy="1765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3500" cy="1765300"/>
                    </a:xfrm>
                    <a:prstGeom prst="rect">
                      <a:avLst/>
                    </a:prstGeom>
                  </pic:spPr>
                </pic:pic>
              </a:graphicData>
            </a:graphic>
          </wp:inline>
        </w:drawing>
      </w:r>
    </w:p>
    <w:p w14:paraId="5CF779C5" w14:textId="4BDE013B" w:rsidR="00FA02DB" w:rsidRPr="00A544E2" w:rsidRDefault="00FA02DB" w:rsidP="00693B9E">
      <w:pPr>
        <w:pStyle w:val="af5"/>
        <w:spacing w:line="240" w:lineRule="auto"/>
        <w:jc w:val="center"/>
      </w:pPr>
    </w:p>
    <w:p w14:paraId="72EA86BA" w14:textId="4FB25046" w:rsidR="00E30B70" w:rsidRDefault="00E30B70" w:rsidP="005D5792">
      <w:pPr>
        <w:pStyle w:val="af5"/>
        <w:spacing w:line="240" w:lineRule="auto"/>
      </w:pPr>
    </w:p>
    <w:p w14:paraId="6345B5A4" w14:textId="43CCA516" w:rsidR="00E30B70" w:rsidRDefault="00E30B70" w:rsidP="00BE3425">
      <w:pPr>
        <w:pStyle w:val="af5"/>
      </w:pPr>
      <w:r>
        <w:rPr>
          <w:rFonts w:hint="eastAsia"/>
        </w:rPr>
        <w:t>为保证系统的高可用性，就需要考虑到</w:t>
      </w:r>
      <w:r w:rsidR="005C25C8">
        <w:rPr>
          <w:rFonts w:hint="eastAsia"/>
        </w:rPr>
        <w:t>终端设备</w:t>
      </w:r>
      <w:r>
        <w:rPr>
          <w:rFonts w:hint="eastAsia"/>
        </w:rPr>
        <w:t>的损坏，网络中断</w:t>
      </w:r>
      <w:r w:rsidR="005C25C8">
        <w:rPr>
          <w:rFonts w:hint="eastAsia"/>
        </w:rPr>
        <w:t>等情况。终端设备主要提供视频采集和传输的服务，是视频分析系统中的第一个模块</w:t>
      </w:r>
      <w:r w:rsidR="005C25C8">
        <w:rPr>
          <w:rFonts w:hint="eastAsia"/>
        </w:rPr>
        <w:t xml:space="preserve"> </w:t>
      </w:r>
      <w:r w:rsidR="005C25C8">
        <w:rPr>
          <w:rFonts w:hint="eastAsia"/>
        </w:rPr>
        <w:t>，</w:t>
      </w:r>
      <w:r w:rsidR="00BE3425">
        <w:rPr>
          <w:rFonts w:hint="eastAsia"/>
        </w:rPr>
        <w:t>不容出错。本文系统选择分布式服务注册中心</w:t>
      </w:r>
      <w:r w:rsidR="00BE3425">
        <w:rPr>
          <w:rFonts w:hint="eastAsia"/>
        </w:rPr>
        <w:t>zookeeper</w:t>
      </w:r>
      <w:r w:rsidR="00BE3425">
        <w:rPr>
          <w:rFonts w:hint="eastAsia"/>
        </w:rPr>
        <w:t>来动态管理摄像终端设备。</w:t>
      </w:r>
    </w:p>
    <w:p w14:paraId="04563A56" w14:textId="461E43EF" w:rsidR="00E30B70" w:rsidRDefault="00E30B70" w:rsidP="00E30B70">
      <w:pPr>
        <w:pStyle w:val="af5"/>
      </w:pPr>
      <w:r>
        <w:rPr>
          <w:rFonts w:hint="eastAsia"/>
        </w:rPr>
        <w:t>Zookeeper</w:t>
      </w:r>
      <w:r>
        <w:rPr>
          <w:rFonts w:hint="eastAsia"/>
        </w:rPr>
        <w:t>在分布式系统中常常被用作一个注册管理中心。它负责监控管理系统中其他的设备信息，包括设备的上下线，宕机、开机等。符合设计模式中的</w:t>
      </w:r>
      <w:r>
        <w:rPr>
          <w:rFonts w:hint="eastAsia"/>
        </w:rPr>
        <w:lastRenderedPageBreak/>
        <w:t>发布订阅模型。它是开源的分布式协调服务中间件，具体功能有如下：数据的发布订阅、系统的负载均衡、消息通知、大型集群管理以及在电商平台中经常会用到的分布式锁和分布式队列等。其中本文中引入</w:t>
      </w:r>
      <w:r>
        <w:rPr>
          <w:rFonts w:hint="eastAsia"/>
        </w:rPr>
        <w:t>zookeeper</w:t>
      </w:r>
      <w:r>
        <w:rPr>
          <w:rFonts w:hint="eastAsia"/>
        </w:rPr>
        <w:t>组件的目的是为了担任动态网络监控摄像头的注册监管中心。摄像头作为服务的生产者会注册服务到</w:t>
      </w:r>
      <w:r>
        <w:rPr>
          <w:rFonts w:hint="eastAsia"/>
        </w:rPr>
        <w:t>ZK</w:t>
      </w:r>
      <w:r>
        <w:rPr>
          <w:rFonts w:hint="eastAsia"/>
        </w:rPr>
        <w:t>集群中，服务调用者会在服务启动进行时去注册中心中查找服务，获得服务的详细信息之后就可以路由请求去调用服务。</w:t>
      </w:r>
    </w:p>
    <w:p w14:paraId="307213CD" w14:textId="0D1EB457" w:rsidR="00C44C07" w:rsidRDefault="00E30B70" w:rsidP="00E30B70">
      <w:pPr>
        <w:pStyle w:val="af5"/>
      </w:pPr>
      <w:r>
        <w:rPr>
          <w:rFonts w:hint="eastAsia"/>
        </w:rPr>
        <w:t>系统每动态添加一个</w:t>
      </w:r>
      <w:r w:rsidR="00734F84">
        <w:rPr>
          <w:rFonts w:hint="eastAsia"/>
        </w:rPr>
        <w:t>终端设备</w:t>
      </w:r>
      <w:r>
        <w:rPr>
          <w:rFonts w:hint="eastAsia"/>
        </w:rPr>
        <w:t>，就</w:t>
      </w:r>
      <w:r w:rsidR="00734F84">
        <w:rPr>
          <w:rFonts w:hint="eastAsia"/>
        </w:rPr>
        <w:t>会</w:t>
      </w:r>
      <w:r>
        <w:rPr>
          <w:rFonts w:hint="eastAsia"/>
        </w:rPr>
        <w:t>在</w:t>
      </w:r>
      <w:r>
        <w:rPr>
          <w:rFonts w:hint="eastAsia"/>
        </w:rPr>
        <w:t>zookeeper</w:t>
      </w:r>
      <w:r w:rsidR="00734F84">
        <w:rPr>
          <w:rFonts w:hint="eastAsia"/>
        </w:rPr>
        <w:t>文件系统</w:t>
      </w:r>
      <w:r>
        <w:rPr>
          <w:rFonts w:hint="eastAsia"/>
        </w:rPr>
        <w:t>中新建一个目录节点，并负责对该目录节点进行监听，根据监听者模式，一旦配置信息发生变化，系统就会广播变更，保证其他节点能够感受到摄像头群组的变化信息。利用</w:t>
      </w:r>
      <w:r>
        <w:rPr>
          <w:rFonts w:hint="eastAsia"/>
        </w:rPr>
        <w:t>zookeeper</w:t>
      </w:r>
      <w:r>
        <w:rPr>
          <w:rFonts w:hint="eastAsia"/>
        </w:rPr>
        <w:t>这种注册中心大大提高了系统的可靠性和可扩展性。省去了大量人为配置系统参数的时间。于是针对摄像头动态上下线的场景，</w:t>
      </w:r>
      <w:r>
        <w:rPr>
          <w:rFonts w:hint="eastAsia"/>
        </w:rPr>
        <w:t>zookeeper</w:t>
      </w:r>
      <w:r>
        <w:rPr>
          <w:rFonts w:hint="eastAsia"/>
        </w:rPr>
        <w:t>就像是一个</w:t>
      </w:r>
      <w:r w:rsidR="009425E1">
        <w:rPr>
          <w:rFonts w:hint="eastAsia"/>
        </w:rPr>
        <w:t>监控管理</w:t>
      </w:r>
      <w:r>
        <w:rPr>
          <w:rFonts w:hint="eastAsia"/>
        </w:rPr>
        <w:t>中心一样</w:t>
      </w:r>
      <w:r w:rsidR="009425E1">
        <w:rPr>
          <w:rFonts w:hint="eastAsia"/>
        </w:rPr>
        <w:t>，</w:t>
      </w:r>
      <w:r>
        <w:rPr>
          <w:rFonts w:hint="eastAsia"/>
        </w:rPr>
        <w:t>能够很好的协调配置信息的变化情况</w:t>
      </w:r>
      <w:r w:rsidR="00BE3425">
        <w:rPr>
          <w:rFonts w:hint="eastAsia"/>
        </w:rPr>
        <w:t>，监控代码如图所示</w:t>
      </w:r>
      <w:r>
        <w:rPr>
          <w:rFonts w:hint="eastAsia"/>
        </w:rPr>
        <w:t>。</w:t>
      </w:r>
    </w:p>
    <w:p w14:paraId="2332A9F2" w14:textId="7156C03B" w:rsidR="000A2678" w:rsidRDefault="008D516A" w:rsidP="000A2678">
      <w:pPr>
        <w:pStyle w:val="af5"/>
        <w:spacing w:line="240" w:lineRule="auto"/>
      </w:pPr>
      <w:r w:rsidRPr="008D516A">
        <w:rPr>
          <w:noProof/>
        </w:rPr>
        <w:drawing>
          <wp:inline distT="0" distB="0" distL="0" distR="0" wp14:anchorId="281994A4" wp14:editId="78681F22">
            <wp:extent cx="4787900" cy="4445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7900" cy="4445000"/>
                    </a:xfrm>
                    <a:prstGeom prst="rect">
                      <a:avLst/>
                    </a:prstGeom>
                  </pic:spPr>
                </pic:pic>
              </a:graphicData>
            </a:graphic>
          </wp:inline>
        </w:drawing>
      </w:r>
    </w:p>
    <w:p w14:paraId="7F759886" w14:textId="3A5E785E" w:rsidR="000A2678" w:rsidRDefault="00C44C07" w:rsidP="00E30B70">
      <w:pPr>
        <w:pStyle w:val="af5"/>
      </w:pPr>
      <w:r>
        <w:rPr>
          <w:rFonts w:hint="eastAsia"/>
        </w:rPr>
        <w:t>监听服务</w:t>
      </w:r>
      <w:r w:rsidR="000838A8">
        <w:rPr>
          <w:rFonts w:hint="eastAsia"/>
        </w:rPr>
        <w:t>类</w:t>
      </w:r>
      <w:r w:rsidR="000A2678">
        <w:rPr>
          <w:rFonts w:hint="eastAsia"/>
        </w:rPr>
        <w:t>的具体</w:t>
      </w:r>
      <w:r w:rsidR="000838A8">
        <w:rPr>
          <w:rFonts w:hint="eastAsia"/>
        </w:rPr>
        <w:t>操作</w:t>
      </w:r>
      <w:r w:rsidR="000A2678">
        <w:rPr>
          <w:rFonts w:hint="eastAsia"/>
        </w:rPr>
        <w:t>如下：</w:t>
      </w:r>
    </w:p>
    <w:p w14:paraId="50F3A21E" w14:textId="1F23ED90" w:rsidR="000A2678" w:rsidRDefault="000A2678" w:rsidP="000A2678">
      <w:pPr>
        <w:pStyle w:val="af5"/>
      </w:pPr>
      <w:r>
        <w:rPr>
          <w:rFonts w:hint="eastAsia"/>
        </w:rPr>
        <w:t>（</w:t>
      </w:r>
      <w:r>
        <w:rPr>
          <w:rFonts w:hint="eastAsia"/>
        </w:rPr>
        <w:t>1</w:t>
      </w:r>
      <w:r>
        <w:rPr>
          <w:rFonts w:hint="eastAsia"/>
        </w:rPr>
        <w:t>）在监听类中创建主方法，即主线程</w:t>
      </w:r>
      <w:r w:rsidR="00AF7A36">
        <w:rPr>
          <w:rFonts w:hint="eastAsia"/>
        </w:rPr>
        <w:t>开启监听任务</w:t>
      </w:r>
    </w:p>
    <w:p w14:paraId="1D53E305" w14:textId="193E6B80" w:rsidR="000A2678" w:rsidRDefault="000A2678" w:rsidP="000A2678">
      <w:pPr>
        <w:pStyle w:val="af5"/>
      </w:pPr>
      <w:r>
        <w:rPr>
          <w:rFonts w:hint="eastAsia"/>
        </w:rPr>
        <w:t>（</w:t>
      </w:r>
      <w:r>
        <w:rPr>
          <w:rFonts w:hint="eastAsia"/>
        </w:rPr>
        <w:t>2</w:t>
      </w:r>
      <w:r>
        <w:rPr>
          <w:rFonts w:hint="eastAsia"/>
        </w:rPr>
        <w:t>）</w:t>
      </w:r>
      <w:r w:rsidR="008D516A">
        <w:rPr>
          <w:rFonts w:hint="eastAsia"/>
        </w:rPr>
        <w:t>在主</w:t>
      </w:r>
      <w:r>
        <w:rPr>
          <w:rFonts w:hint="eastAsia"/>
        </w:rPr>
        <w:t>线程中创建客户端</w:t>
      </w:r>
      <w:r w:rsidR="008D516A">
        <w:rPr>
          <w:rFonts w:hint="eastAsia"/>
        </w:rPr>
        <w:t>对象</w:t>
      </w:r>
      <w:r>
        <w:rPr>
          <w:rFonts w:hint="eastAsia"/>
        </w:rPr>
        <w:t>（</w:t>
      </w:r>
      <w:proofErr w:type="spellStart"/>
      <w:r>
        <w:rPr>
          <w:rFonts w:hint="eastAsia"/>
        </w:rPr>
        <w:t>zkClient</w:t>
      </w:r>
      <w:proofErr w:type="spellEnd"/>
      <w:r>
        <w:rPr>
          <w:rFonts w:hint="eastAsia"/>
        </w:rPr>
        <w:t>），</w:t>
      </w:r>
      <w:r w:rsidR="00AF7A36">
        <w:rPr>
          <w:rFonts w:hint="eastAsia"/>
        </w:rPr>
        <w:t>客户端对象中包含</w:t>
      </w:r>
      <w:r w:rsidR="00AF7A36">
        <w:rPr>
          <w:rFonts w:hint="eastAsia"/>
        </w:rPr>
        <w:t>connect</w:t>
      </w:r>
      <w:r w:rsidR="00AF7A36">
        <w:rPr>
          <w:rFonts w:hint="eastAsia"/>
        </w:rPr>
        <w:t>线程和</w:t>
      </w:r>
      <w:r w:rsidR="00AF7A36">
        <w:rPr>
          <w:rFonts w:hint="eastAsia"/>
        </w:rPr>
        <w:t>listener</w:t>
      </w:r>
      <w:r w:rsidR="00AF7A36">
        <w:rPr>
          <w:rFonts w:hint="eastAsia"/>
        </w:rPr>
        <w:t>线程</w:t>
      </w:r>
    </w:p>
    <w:p w14:paraId="448912DD" w14:textId="605ABAC9" w:rsidR="000A2678" w:rsidRDefault="000A2678" w:rsidP="00E06A3C">
      <w:pPr>
        <w:pStyle w:val="af5"/>
      </w:pPr>
      <w:r>
        <w:rPr>
          <w:rFonts w:hint="eastAsia"/>
        </w:rPr>
        <w:lastRenderedPageBreak/>
        <w:t>（</w:t>
      </w:r>
      <w:r>
        <w:rPr>
          <w:rFonts w:hint="eastAsia"/>
        </w:rPr>
        <w:t>3</w:t>
      </w:r>
      <w:r>
        <w:rPr>
          <w:rFonts w:hint="eastAsia"/>
        </w:rPr>
        <w:t>）客户端通过</w:t>
      </w:r>
      <w:proofErr w:type="spellStart"/>
      <w:r>
        <w:rPr>
          <w:rFonts w:hint="eastAsia"/>
        </w:rPr>
        <w:t>get</w:t>
      </w:r>
      <w:r w:rsidR="007D7632">
        <w:rPr>
          <w:rFonts w:hint="eastAsia"/>
        </w:rPr>
        <w:t>Data</w:t>
      </w:r>
      <w:proofErr w:type="spellEnd"/>
      <w:r w:rsidR="007D7632">
        <w:rPr>
          <w:rFonts w:hint="eastAsia"/>
        </w:rPr>
        <w:t xml:space="preserve"> </w:t>
      </w:r>
      <w:r>
        <w:rPr>
          <w:rFonts w:hint="eastAsia"/>
        </w:rPr>
        <w:t>("/</w:t>
      </w:r>
      <w:r w:rsidR="007D7632">
        <w:rPr>
          <w:rFonts w:hint="eastAsia"/>
        </w:rPr>
        <w:t>cam</w:t>
      </w:r>
      <w:r w:rsidR="007D7632">
        <w:t>01</w:t>
      </w:r>
      <w:r>
        <w:rPr>
          <w:rFonts w:hint="eastAsia"/>
        </w:rPr>
        <w:t>" , true)</w:t>
      </w:r>
      <w:r w:rsidR="007D7632">
        <w:rPr>
          <w:rFonts w:hint="eastAsia"/>
        </w:rPr>
        <w:t>来建立监听中心与设备的连接</w:t>
      </w:r>
      <w:r>
        <w:rPr>
          <w:rFonts w:hint="eastAsia"/>
        </w:rPr>
        <w:t>，</w:t>
      </w:r>
      <w:r>
        <w:rPr>
          <w:rFonts w:hint="eastAsia"/>
        </w:rPr>
        <w:t xml:space="preserve">" / </w:t>
      </w:r>
      <w:r w:rsidR="007D7632">
        <w:rPr>
          <w:rFonts w:hint="eastAsia"/>
        </w:rPr>
        <w:t>cam</w:t>
      </w:r>
      <w:r w:rsidR="007D7632">
        <w:t>01</w:t>
      </w:r>
      <w:r>
        <w:rPr>
          <w:rFonts w:hint="eastAsia"/>
        </w:rPr>
        <w:t>"</w:t>
      </w:r>
      <w:r>
        <w:rPr>
          <w:rFonts w:hint="eastAsia"/>
        </w:rPr>
        <w:t>表示监听的</w:t>
      </w:r>
      <w:r w:rsidR="007D7632">
        <w:rPr>
          <w:rFonts w:hint="eastAsia"/>
        </w:rPr>
        <w:t>设备目录名称</w:t>
      </w:r>
      <w:r w:rsidR="00E06A3C">
        <w:rPr>
          <w:rFonts w:hint="eastAsia"/>
        </w:rPr>
        <w:t>。</w:t>
      </w:r>
    </w:p>
    <w:p w14:paraId="3C5E643B" w14:textId="2B6CAC51" w:rsidR="000A2678" w:rsidRDefault="000A2678" w:rsidP="007D7632">
      <w:pPr>
        <w:pStyle w:val="af5"/>
      </w:pPr>
      <w:r>
        <w:rPr>
          <w:rFonts w:hint="eastAsia"/>
        </w:rPr>
        <w:t>（</w:t>
      </w:r>
      <w:r>
        <w:rPr>
          <w:rFonts w:hint="eastAsia"/>
        </w:rPr>
        <w:t>4</w:t>
      </w:r>
      <w:r>
        <w:rPr>
          <w:rFonts w:hint="eastAsia"/>
        </w:rPr>
        <w:t>）</w:t>
      </w:r>
      <w:r w:rsidR="00AF7A36">
        <w:rPr>
          <w:rFonts w:hint="eastAsia"/>
        </w:rPr>
        <w:t>设置每过</w:t>
      </w:r>
      <w:r w:rsidR="00AF7A36">
        <w:rPr>
          <w:rFonts w:hint="eastAsia"/>
        </w:rPr>
        <w:t>1</w:t>
      </w:r>
      <w:r w:rsidR="00AF7A36">
        <w:t>0</w:t>
      </w:r>
      <w:r w:rsidR="00AF7A36">
        <w:rPr>
          <w:rFonts w:hint="eastAsia"/>
        </w:rPr>
        <w:t>秒的时间，</w:t>
      </w:r>
      <w:r w:rsidR="00AF7A36">
        <w:rPr>
          <w:rFonts w:hint="eastAsia"/>
        </w:rPr>
        <w:t>connect</w:t>
      </w:r>
      <w:r w:rsidR="00AF7A36">
        <w:rPr>
          <w:rFonts w:hint="eastAsia"/>
        </w:rPr>
        <w:t>发送心跳包给终端设备检测是否存活</w:t>
      </w:r>
    </w:p>
    <w:p w14:paraId="5AA271F2" w14:textId="31C30523" w:rsidR="000A2678" w:rsidRDefault="000A2678" w:rsidP="007D7632">
      <w:pPr>
        <w:pStyle w:val="af5"/>
      </w:pPr>
      <w:r>
        <w:rPr>
          <w:rFonts w:hint="eastAsia"/>
        </w:rPr>
        <w:t>（</w:t>
      </w:r>
      <w:r>
        <w:rPr>
          <w:rFonts w:hint="eastAsia"/>
        </w:rPr>
        <w:t>5</w:t>
      </w:r>
      <w:r>
        <w:rPr>
          <w:rFonts w:hint="eastAsia"/>
        </w:rPr>
        <w:t>）一旦被监听的服务器根目录下，数据或路径发生改变，</w:t>
      </w:r>
      <w:r w:rsidR="007D7632">
        <w:rPr>
          <w:rFonts w:hint="eastAsia"/>
        </w:rPr>
        <w:t>就会调用</w:t>
      </w:r>
      <w:r w:rsidR="007D7632">
        <w:rPr>
          <w:rFonts w:hint="eastAsia"/>
        </w:rPr>
        <w:t>Listener</w:t>
      </w:r>
      <w:r w:rsidR="007D7632">
        <w:rPr>
          <w:rFonts w:hint="eastAsia"/>
        </w:rPr>
        <w:t>线程的</w:t>
      </w:r>
      <w:r w:rsidR="007D7632">
        <w:rPr>
          <w:rFonts w:hint="eastAsia"/>
        </w:rPr>
        <w:t>Process</w:t>
      </w:r>
      <w:r w:rsidR="007D7632">
        <w:rPr>
          <w:rFonts w:hint="eastAsia"/>
        </w:rPr>
        <w:t>方法来及时更新集群状态信息。</w:t>
      </w:r>
    </w:p>
    <w:p w14:paraId="169729C0" w14:textId="77777777" w:rsidR="00F767BA" w:rsidRDefault="00F767BA" w:rsidP="00E30B70">
      <w:pPr>
        <w:pStyle w:val="af5"/>
      </w:pPr>
    </w:p>
    <w:p w14:paraId="0AAB5280" w14:textId="618D9E86" w:rsidR="00F0550D" w:rsidRDefault="00F0550D" w:rsidP="00F0550D">
      <w:pPr>
        <w:pStyle w:val="a1"/>
      </w:pPr>
      <w:bookmarkStart w:id="126" w:name="_Toc68223738"/>
      <w:r>
        <w:rPr>
          <w:rFonts w:hint="eastAsia"/>
        </w:rPr>
        <w:t>采集端的预处理</w:t>
      </w:r>
      <w:bookmarkEnd w:id="126"/>
    </w:p>
    <w:p w14:paraId="11076515" w14:textId="5DCB8569" w:rsidR="00F0550D" w:rsidRDefault="00F0550D" w:rsidP="00F0550D">
      <w:pPr>
        <w:pStyle w:val="af5"/>
      </w:pPr>
    </w:p>
    <w:p w14:paraId="6109B736" w14:textId="170B58C8" w:rsidR="00BF06A8" w:rsidRDefault="00F0550D" w:rsidP="00F0550D">
      <w:pPr>
        <w:pStyle w:val="af5"/>
        <w:rPr>
          <w:rFonts w:asciiTheme="minorEastAsia" w:hAnsiTheme="minorEastAsia"/>
        </w:rPr>
      </w:pPr>
      <w:r>
        <w:rPr>
          <w:rFonts w:asciiTheme="minorEastAsia" w:hAnsiTheme="minorEastAsia" w:hint="eastAsia"/>
        </w:rPr>
        <w:t>视频的压缩原理是根据像素之间的相关性和不同时间的图像的相关性，即空间冗余和时间冗余</w:t>
      </w:r>
      <w:r w:rsidR="00381615">
        <w:rPr>
          <w:rFonts w:asciiTheme="minorEastAsia" w:hAnsiTheme="minorEastAsia" w:hint="eastAsia"/>
        </w:rPr>
        <w:t>。</w:t>
      </w:r>
      <w:r>
        <w:rPr>
          <w:rFonts w:asciiTheme="minorEastAsia" w:hAnsiTheme="minorEastAsia" w:hint="eastAsia"/>
        </w:rPr>
        <w:t>视频压缩和单帧的图像压缩不一样。图像压缩只能通过空间连续性，而连续视频的压缩还可以依赖时间连续性。</w:t>
      </w:r>
      <w:r w:rsidR="001D5ACE">
        <w:rPr>
          <w:rFonts w:asciiTheme="minorEastAsia" w:hAnsiTheme="minorEastAsia" w:hint="eastAsia"/>
        </w:rPr>
        <w:t>视频经过压缩之后会分成三种视频帧：</w:t>
      </w:r>
      <w:r>
        <w:rPr>
          <w:rFonts w:asciiTheme="minorEastAsia" w:hAnsiTheme="minorEastAsia" w:hint="eastAsia"/>
        </w:rPr>
        <w:t>I帧(</w:t>
      </w:r>
      <w:r w:rsidRPr="009025E0">
        <w:rPr>
          <w:rFonts w:cs="Times New Roman"/>
        </w:rPr>
        <w:t>Intra-coded picture</w:t>
      </w:r>
      <w:r>
        <w:rPr>
          <w:rFonts w:asciiTheme="minorEastAsia" w:hAnsiTheme="minorEastAsia"/>
        </w:rPr>
        <w:t>)</w:t>
      </w:r>
      <w:r>
        <w:rPr>
          <w:rFonts w:asciiTheme="minorEastAsia" w:hAnsiTheme="minorEastAsia" w:hint="eastAsia"/>
        </w:rPr>
        <w:t>代表关键帧，是帧内编码图像。这一帧是信息保留最完整的，没有经过压缩，所以需要对照其他图像即可解码</w:t>
      </w:r>
      <w:r w:rsidR="00BF06A8">
        <w:rPr>
          <w:rFonts w:asciiTheme="minorEastAsia" w:hAnsiTheme="minorEastAsia" w:hint="eastAsia"/>
        </w:rPr>
        <w:t>；</w:t>
      </w:r>
      <w:r>
        <w:rPr>
          <w:rFonts w:asciiTheme="minorEastAsia" w:hAnsiTheme="minorEastAsia" w:hint="eastAsia"/>
        </w:rPr>
        <w:t>P帧(</w:t>
      </w:r>
      <w:r w:rsidRPr="009025E0">
        <w:rPr>
          <w:rFonts w:cs="Times New Roman"/>
        </w:rPr>
        <w:t>Predictive-coded picture</w:t>
      </w:r>
      <w:r>
        <w:rPr>
          <w:rFonts w:asciiTheme="minorEastAsia" w:hAnsiTheme="minorEastAsia"/>
        </w:rPr>
        <w:t>)</w:t>
      </w:r>
      <w:r>
        <w:rPr>
          <w:rFonts w:asciiTheme="minorEastAsia" w:hAnsiTheme="minorEastAsia" w:hint="eastAsia"/>
        </w:rPr>
        <w:t>是预测编码图像帧，对之前的I帧和P帧有很强的依赖性，因此该类帧的压缩率很高，体积较小</w:t>
      </w:r>
      <w:r w:rsidR="00BF06A8">
        <w:rPr>
          <w:rFonts w:asciiTheme="minorEastAsia" w:hAnsiTheme="minorEastAsia" w:hint="eastAsia"/>
        </w:rPr>
        <w:t>；</w:t>
      </w:r>
      <w:r>
        <w:rPr>
          <w:rFonts w:asciiTheme="minorEastAsia" w:hAnsiTheme="minorEastAsia" w:hint="eastAsia"/>
        </w:rPr>
        <w:t>B帧</w:t>
      </w:r>
      <w:r>
        <w:rPr>
          <w:rFonts w:asciiTheme="minorEastAsia" w:hAnsiTheme="minorEastAsia"/>
        </w:rPr>
        <w:t>(</w:t>
      </w:r>
      <w:proofErr w:type="spellStart"/>
      <w:r w:rsidRPr="009025E0">
        <w:rPr>
          <w:rFonts w:cs="Times New Roman"/>
        </w:rPr>
        <w:t>Bidirctionally</w:t>
      </w:r>
      <w:proofErr w:type="spellEnd"/>
      <w:r w:rsidRPr="009025E0">
        <w:rPr>
          <w:rFonts w:cs="Times New Roman"/>
        </w:rPr>
        <w:t xml:space="preserve"> predicted picture</w:t>
      </w:r>
      <w:r>
        <w:rPr>
          <w:rFonts w:asciiTheme="minorEastAsia" w:hAnsiTheme="minorEastAsia"/>
        </w:rPr>
        <w:t>)</w:t>
      </w:r>
      <w:r>
        <w:rPr>
          <w:rFonts w:asciiTheme="minorEastAsia" w:hAnsiTheme="minorEastAsia" w:hint="eastAsia"/>
        </w:rPr>
        <w:t>，称为双向预测编码图像帧，顾名思义，该类帧不仅会依赖之前的图像帧，还会参考之后的图像帧。因此它的压缩率是最高的，但是不适用于本文的实时视频传输的场景。综上所述，P帧描述的是当前图像和I帧的差异像素点。P帧没有完整的画面信息，通常</w:t>
      </w:r>
      <w:r w:rsidRPr="00A80566">
        <w:rPr>
          <w:rFonts w:asciiTheme="minorEastAsia" w:hAnsiTheme="minorEastAsia" w:hint="eastAsia"/>
        </w:rPr>
        <w:t>I帧包含了一段视频帧中最基础、最重要的信息。</w:t>
      </w:r>
      <w:r w:rsidR="005E2786" w:rsidRPr="006165E1">
        <w:rPr>
          <w:rFonts w:cs="Times New Roman"/>
        </w:rPr>
        <w:t>GOP</w:t>
      </w:r>
      <w:r w:rsidR="005E2786" w:rsidRPr="00A80566">
        <w:rPr>
          <w:rFonts w:asciiTheme="minorEastAsia" w:hAnsiTheme="minorEastAsia" w:hint="eastAsia"/>
        </w:rPr>
        <w:t>（</w:t>
      </w:r>
      <w:r w:rsidR="005E2786" w:rsidRPr="003D72CB">
        <w:rPr>
          <w:rFonts w:cs="Times New Roman"/>
        </w:rPr>
        <w:t xml:space="preserve">Group of </w:t>
      </w:r>
      <w:r w:rsidR="00A84944">
        <w:rPr>
          <w:rFonts w:cs="Times New Roman"/>
        </w:rPr>
        <w:t xml:space="preserve"> </w:t>
      </w:r>
      <w:r w:rsidR="005E2786" w:rsidRPr="003D72CB">
        <w:rPr>
          <w:rFonts w:cs="Times New Roman"/>
        </w:rPr>
        <w:t>Pictures</w:t>
      </w:r>
      <w:r w:rsidR="005E2786" w:rsidRPr="00A80566">
        <w:rPr>
          <w:rFonts w:asciiTheme="minorEastAsia" w:hAnsiTheme="minorEastAsia" w:hint="eastAsia"/>
        </w:rPr>
        <w:t>）代表两个连续I帧之间的间隔。</w:t>
      </w:r>
      <w:r w:rsidR="005E2786">
        <w:rPr>
          <w:rFonts w:asciiTheme="minorEastAsia" w:hAnsiTheme="minorEastAsia" w:hint="eastAsia"/>
        </w:rPr>
        <w:t>在码率固定的前提下，</w:t>
      </w:r>
      <w:r w:rsidR="005E2786" w:rsidRPr="006165E1">
        <w:rPr>
          <w:rFonts w:cs="Times New Roman"/>
        </w:rPr>
        <w:t>GOP</w:t>
      </w:r>
      <w:r w:rsidR="005E2786" w:rsidRPr="00A80566">
        <w:rPr>
          <w:rFonts w:asciiTheme="minorEastAsia" w:hAnsiTheme="minorEastAsia" w:hint="eastAsia"/>
        </w:rPr>
        <w:t>值越大，P、B帧的数量会越多，更容易获取较好的图像质量</w:t>
      </w:r>
      <w:r w:rsidR="0002248D">
        <w:rPr>
          <w:rFonts w:asciiTheme="minorEastAsia" w:hAnsiTheme="minorEastAsia" w:hint="eastAsia"/>
        </w:rPr>
        <w:t>。</w:t>
      </w:r>
      <w:r w:rsidR="005E2786" w:rsidRPr="00A80566">
        <w:rPr>
          <w:rFonts w:asciiTheme="minorEastAsia" w:hAnsiTheme="minorEastAsia" w:hint="eastAsia"/>
        </w:rPr>
        <w:t>关联性越大，B帧的数量越多，同理也更容易获得较好的</w:t>
      </w:r>
      <w:r w:rsidR="005E2786">
        <w:rPr>
          <w:rFonts w:asciiTheme="minorEastAsia" w:hAnsiTheme="minorEastAsia" w:hint="eastAsia"/>
        </w:rPr>
        <w:t>视频</w:t>
      </w:r>
      <w:r w:rsidR="005E2786" w:rsidRPr="00A80566">
        <w:rPr>
          <w:rFonts w:asciiTheme="minorEastAsia" w:hAnsiTheme="minorEastAsia" w:hint="eastAsia"/>
        </w:rPr>
        <w:t>质量。</w:t>
      </w:r>
    </w:p>
    <w:p w14:paraId="0F4C8DB9" w14:textId="1659EB74" w:rsidR="00F0550D" w:rsidRPr="00A80566" w:rsidRDefault="005E042D" w:rsidP="00EF0183">
      <w:pPr>
        <w:pStyle w:val="af5"/>
        <w:rPr>
          <w:rFonts w:asciiTheme="minorEastAsia" w:hAnsiTheme="minorEastAsia"/>
        </w:rPr>
      </w:pPr>
      <w:r>
        <w:rPr>
          <w:rFonts w:asciiTheme="minorEastAsia" w:hAnsiTheme="minorEastAsia" w:hint="eastAsia"/>
        </w:rPr>
        <w:t>对于整个系统后续处理而言，视频中所有的I帧数据已经包含了所有的运动目标，P帧和B帧虽然相较于I帧是经过压缩之后的数据，但是对后续的实验结果不产生任何影响，</w:t>
      </w:r>
      <w:r w:rsidR="00E13C3A">
        <w:rPr>
          <w:rFonts w:asciiTheme="minorEastAsia" w:hAnsiTheme="minorEastAsia" w:hint="eastAsia"/>
        </w:rPr>
        <w:t>因为</w:t>
      </w:r>
      <w:r>
        <w:rPr>
          <w:rFonts w:asciiTheme="minorEastAsia" w:hAnsiTheme="minorEastAsia" w:hint="eastAsia"/>
        </w:rPr>
        <w:t>向边缘服务器传输所有视频帧数据会增大视频解码的压力，所以本文设计在终端设备上先进行预处理操作，过滤掉所有的P帧和B帧，只留下代表重要信息的I帧数据，这样做既可以减少冗余数据、减轻后续传输压力，还去除了不必要的解码操作，大大减轻了边缘模块的计算压力</w:t>
      </w:r>
      <w:r w:rsidR="00F0550D" w:rsidRPr="00A80566">
        <w:rPr>
          <w:rFonts w:asciiTheme="minorEastAsia" w:hAnsiTheme="minorEastAsia" w:hint="eastAsia"/>
        </w:rPr>
        <w:t>。获得压缩视频中的所有I帧序列。通过</w:t>
      </w:r>
      <w:proofErr w:type="spellStart"/>
      <w:r w:rsidR="00F0550D" w:rsidRPr="00A80566">
        <w:rPr>
          <w:rFonts w:asciiTheme="minorEastAsia" w:hAnsiTheme="minorEastAsia" w:hint="eastAsia"/>
        </w:rPr>
        <w:t>ffmpeg</w:t>
      </w:r>
      <w:proofErr w:type="spellEnd"/>
      <w:r>
        <w:rPr>
          <w:rFonts w:asciiTheme="minorEastAsia" w:hAnsiTheme="minorEastAsia" w:hint="eastAsia"/>
        </w:rPr>
        <w:t>【参考】</w:t>
      </w:r>
      <w:r w:rsidR="00F0550D" w:rsidRPr="00A80566">
        <w:rPr>
          <w:rFonts w:asciiTheme="minorEastAsia" w:hAnsiTheme="minorEastAsia" w:hint="eastAsia"/>
        </w:rPr>
        <w:t>视频处理工具筛选出视频流中的I帧图像,这是系统最初的过滤手段。</w:t>
      </w:r>
      <w:r w:rsidR="00D57C02">
        <w:rPr>
          <w:rFonts w:asciiTheme="minorEastAsia" w:hAnsiTheme="minorEastAsia" w:hint="eastAsia"/>
        </w:rPr>
        <w:t>视频采集模块的结构如图所示。</w:t>
      </w:r>
    </w:p>
    <w:p w14:paraId="63CA03FB" w14:textId="77777777" w:rsidR="00F0550D" w:rsidRPr="00F0550D" w:rsidRDefault="00F0550D" w:rsidP="009139D4">
      <w:pPr>
        <w:pStyle w:val="af5"/>
        <w:spacing w:line="240" w:lineRule="auto"/>
        <w:ind w:firstLineChars="0" w:firstLine="0"/>
      </w:pPr>
    </w:p>
    <w:p w14:paraId="716ED941" w14:textId="3F970E4F" w:rsidR="00E30B70" w:rsidRDefault="009139D4" w:rsidP="009139D4">
      <w:pPr>
        <w:pStyle w:val="af5"/>
        <w:spacing w:line="240" w:lineRule="auto"/>
      </w:pPr>
      <w:r w:rsidRPr="009139D4">
        <w:rPr>
          <w:noProof/>
        </w:rPr>
        <w:lastRenderedPageBreak/>
        <w:drawing>
          <wp:inline distT="0" distB="0" distL="0" distR="0" wp14:anchorId="7C7F462F" wp14:editId="39B4674B">
            <wp:extent cx="5054600" cy="2628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4600" cy="2628900"/>
                    </a:xfrm>
                    <a:prstGeom prst="rect">
                      <a:avLst/>
                    </a:prstGeom>
                  </pic:spPr>
                </pic:pic>
              </a:graphicData>
            </a:graphic>
          </wp:inline>
        </w:drawing>
      </w:r>
    </w:p>
    <w:p w14:paraId="210CBCE0" w14:textId="77777777" w:rsidR="009139D4" w:rsidRDefault="009139D4" w:rsidP="00E30B70">
      <w:pPr>
        <w:pStyle w:val="af5"/>
      </w:pPr>
    </w:p>
    <w:p w14:paraId="44917658" w14:textId="311ED0E7" w:rsidR="00E30B70" w:rsidRDefault="00E30B70" w:rsidP="00E30B70">
      <w:pPr>
        <w:pStyle w:val="a0"/>
      </w:pPr>
      <w:bookmarkStart w:id="127" w:name="_Toc68223739"/>
      <w:r>
        <w:rPr>
          <w:rFonts w:hint="eastAsia"/>
        </w:rPr>
        <w:t>边缘侧视频处理模块</w:t>
      </w:r>
      <w:r w:rsidR="007F660F">
        <w:rPr>
          <w:rFonts w:hint="eastAsia"/>
        </w:rPr>
        <w:t>的</w:t>
      </w:r>
      <w:bookmarkEnd w:id="127"/>
      <w:r w:rsidR="005C3012">
        <w:rPr>
          <w:rFonts w:hint="eastAsia"/>
        </w:rPr>
        <w:t>设计</w:t>
      </w:r>
    </w:p>
    <w:p w14:paraId="684F62D6" w14:textId="24E07552" w:rsidR="00940CCD" w:rsidRPr="00940CCD" w:rsidRDefault="00940CCD" w:rsidP="00940CCD">
      <w:pPr>
        <w:pStyle w:val="af5"/>
      </w:pPr>
      <w:r>
        <w:rPr>
          <w:rFonts w:hint="eastAsia"/>
        </w:rPr>
        <w:t>边缘侧视频处理模块作为中间模块，既要接受上游视频采集模块的输入数据，进行视频分析处理任务，又要将处理完之后的数据压缩打包之后上传到云端模块。</w:t>
      </w:r>
      <w:r w:rsidR="00951291">
        <w:rPr>
          <w:rFonts w:hint="eastAsia"/>
        </w:rPr>
        <w:t>因为视频采集模块产出的数据是海量的，考虑到系统实时性，边缘模块在处理视频数据的时候需要用大规模的并行任务来支撑。因此我们在边缘服务集群上搭建了基于</w:t>
      </w:r>
      <w:r w:rsidR="00951291">
        <w:rPr>
          <w:rFonts w:hint="eastAsia"/>
        </w:rPr>
        <w:t>spark</w:t>
      </w:r>
      <w:r w:rsidR="00951291">
        <w:rPr>
          <w:rFonts w:hint="eastAsia"/>
        </w:rPr>
        <w:t>和</w:t>
      </w:r>
      <w:proofErr w:type="spellStart"/>
      <w:r w:rsidR="00951291">
        <w:rPr>
          <w:rFonts w:hint="eastAsia"/>
        </w:rPr>
        <w:t>kafka</w:t>
      </w:r>
      <w:proofErr w:type="spellEnd"/>
      <w:r w:rsidR="00951291">
        <w:rPr>
          <w:rFonts w:hint="eastAsia"/>
        </w:rPr>
        <w:t>的分布式数据平台</w:t>
      </w:r>
      <w:r w:rsidR="004F4B5D">
        <w:rPr>
          <w:rFonts w:hint="eastAsia"/>
        </w:rPr>
        <w:t>，</w:t>
      </w:r>
      <w:r w:rsidR="00482531">
        <w:rPr>
          <w:rFonts w:hint="eastAsia"/>
        </w:rPr>
        <w:t>结合</w:t>
      </w:r>
      <w:proofErr w:type="spellStart"/>
      <w:r w:rsidR="00482531">
        <w:rPr>
          <w:rFonts w:hint="eastAsia"/>
        </w:rPr>
        <w:t>JavaCV</w:t>
      </w:r>
      <w:proofErr w:type="spellEnd"/>
      <w:r w:rsidR="00482531">
        <w:rPr>
          <w:rFonts w:hint="eastAsia"/>
        </w:rPr>
        <w:t>【</w:t>
      </w:r>
      <w:r w:rsidR="00482531">
        <w:rPr>
          <w:rFonts w:hint="eastAsia"/>
        </w:rPr>
        <w:t>spark</w:t>
      </w:r>
      <w:r w:rsidR="00482531">
        <w:rPr>
          <w:rFonts w:hint="eastAsia"/>
        </w:rPr>
        <w:t>那篇】对图像进行图像预处理、运动前景检测、人脸检测、人脸姿态优选等任务。</w:t>
      </w:r>
    </w:p>
    <w:p w14:paraId="1B75DED2" w14:textId="77777777" w:rsidR="00E30B70" w:rsidRDefault="00E30B70" w:rsidP="00E30B70">
      <w:pPr>
        <w:pStyle w:val="a1"/>
      </w:pPr>
      <w:bookmarkStart w:id="128" w:name="_Toc68223740"/>
      <w:r>
        <w:rPr>
          <w:rFonts w:hint="eastAsia"/>
        </w:rPr>
        <w:t>视频帧数据的生产</w:t>
      </w:r>
      <w:bookmarkEnd w:id="128"/>
    </w:p>
    <w:p w14:paraId="13F1D165" w14:textId="77777777" w:rsidR="00E30B70" w:rsidRDefault="00E30B70" w:rsidP="00E30B70">
      <w:pPr>
        <w:pStyle w:val="af5"/>
      </w:pPr>
    </w:p>
    <w:p w14:paraId="346BE250" w14:textId="4F78BA45" w:rsidR="00E30B70" w:rsidRPr="0029394F" w:rsidRDefault="00E30B70" w:rsidP="00207E1C">
      <w:pPr>
        <w:pStyle w:val="af5"/>
      </w:pPr>
      <w:r>
        <w:rPr>
          <w:rFonts w:hint="eastAsia"/>
        </w:rPr>
        <w:t>该模块承接视频采集模块，上游的视频流数据会</w:t>
      </w:r>
      <w:r w:rsidR="00940CCD">
        <w:rPr>
          <w:rFonts w:hint="eastAsia"/>
        </w:rPr>
        <w:t>传输</w:t>
      </w:r>
      <w:r>
        <w:rPr>
          <w:rFonts w:hint="eastAsia"/>
        </w:rPr>
        <w:t>到该模块。</w:t>
      </w:r>
      <w:r w:rsidRPr="0029394F">
        <w:t>该组件必须要从每个摄像机读取数据并将视频流转换为一系列的视频帧。</w:t>
      </w:r>
      <w:r w:rsidR="00B9560D">
        <w:rPr>
          <w:rFonts w:hint="eastAsia"/>
        </w:rPr>
        <w:t>不</w:t>
      </w:r>
      <w:r w:rsidRPr="0029394F">
        <w:t>同的摄像机可能会以不同的规格来提供数据，比如编解码器（</w:t>
      </w:r>
      <w:r w:rsidRPr="0029394F">
        <w:t>codec</w:t>
      </w:r>
      <w:r w:rsidRPr="0029394F">
        <w:t>）、分辨率或者每秒的帧数。在通过视频流创建帧的时候，收集器必须要保留这些细节数据。</w:t>
      </w:r>
      <w:r>
        <w:rPr>
          <w:rFonts w:hint="eastAsia"/>
        </w:rPr>
        <w:t>因为存在摄像机的型号不同的问题，所以产出的数据格式会有所差异，为了统一化管理，</w:t>
      </w:r>
      <w:r w:rsidRPr="0029394F">
        <w:t>每帧都会</w:t>
      </w:r>
      <w:r>
        <w:rPr>
          <w:rFonts w:hint="eastAsia"/>
        </w:rPr>
        <w:t>在不丢失视频帧信息的基础下</w:t>
      </w:r>
      <w:r w:rsidRPr="0029394F">
        <w:rPr>
          <w:rFonts w:hint="eastAsia"/>
        </w:rPr>
        <w:t>调</w:t>
      </w:r>
      <w:r w:rsidRPr="0029394F">
        <w:t>整为</w:t>
      </w:r>
      <w:r>
        <w:rPr>
          <w:rFonts w:hint="eastAsia"/>
        </w:rPr>
        <w:t>特定</w:t>
      </w:r>
      <w:r w:rsidRPr="0029394F">
        <w:t>的分辨率（比如</w:t>
      </w:r>
      <w:r w:rsidRPr="0029394F">
        <w:t xml:space="preserve"> 640x480</w:t>
      </w:r>
      <w:r w:rsidRPr="0029394F">
        <w:t>）。</w:t>
      </w:r>
      <w:r w:rsidRPr="0029394F">
        <w:t xml:space="preserve">OpenCV </w:t>
      </w:r>
      <w:r w:rsidRPr="0029394F">
        <w:t>将每帧或每幅图片存储为</w:t>
      </w:r>
      <w:r>
        <w:rPr>
          <w:rFonts w:hint="eastAsia"/>
        </w:rPr>
        <w:t>Mat</w:t>
      </w:r>
      <w:r w:rsidRPr="0029394F">
        <w:t>对象</w:t>
      </w:r>
      <w:r>
        <w:t>(</w:t>
      </w:r>
      <w:r w:rsidRPr="000F2C8C">
        <w:t>Mat</w:t>
      </w:r>
      <w:r w:rsidRPr="000F2C8C">
        <w:t>对象是</w:t>
      </w:r>
      <w:r w:rsidRPr="000F2C8C">
        <w:t>OpenCV</w:t>
      </w:r>
      <w:r w:rsidRPr="000F2C8C">
        <w:t>中用来存储图像信息的内存对象，当通过</w:t>
      </w:r>
      <w:proofErr w:type="spellStart"/>
      <w:r w:rsidRPr="000F2C8C">
        <w:t>Imgcodecs.imread</w:t>
      </w:r>
      <w:proofErr w:type="spellEnd"/>
      <w:r w:rsidRPr="000F2C8C">
        <w:t>()</w:t>
      </w:r>
      <w:r w:rsidRPr="000F2C8C">
        <w:t>方法从文件读入一个图像文件时，</w:t>
      </w:r>
      <w:proofErr w:type="spellStart"/>
      <w:r w:rsidRPr="000F2C8C">
        <w:t>imread</w:t>
      </w:r>
      <w:proofErr w:type="spellEnd"/>
      <w:r>
        <w:t>()</w:t>
      </w:r>
      <w:r w:rsidRPr="000F2C8C">
        <w:t>方法就会返回</w:t>
      </w:r>
      <w:r w:rsidRPr="000F2C8C">
        <w:t>Mat</w:t>
      </w:r>
      <w:r w:rsidRPr="000F2C8C">
        <w:t>对象实例或者通过</w:t>
      </w:r>
      <w:proofErr w:type="spellStart"/>
      <w:r w:rsidRPr="000F2C8C">
        <w:t>Utils.bitmatToMat</w:t>
      </w:r>
      <w:proofErr w:type="spellEnd"/>
      <w:r w:rsidRPr="000F2C8C">
        <w:t>()</w:t>
      </w:r>
      <w:r w:rsidRPr="000F2C8C">
        <w:t>方法由</w:t>
      </w:r>
      <w:r w:rsidRPr="000F2C8C">
        <w:t>Bitmap</w:t>
      </w:r>
      <w:r w:rsidRPr="000F2C8C">
        <w:t>对象转换而来</w:t>
      </w:r>
      <w:r>
        <w:rPr>
          <w:rFonts w:hint="eastAsia"/>
        </w:rPr>
        <w:t>，</w:t>
      </w:r>
      <w:r w:rsidRPr="000F2C8C">
        <w:t>Mat</w:t>
      </w:r>
      <w:r w:rsidRPr="000F2C8C">
        <w:t>中除了存储图像的像素数据</w:t>
      </w:r>
      <w:r>
        <w:rPr>
          <w:rFonts w:hint="eastAsia"/>
        </w:rPr>
        <w:t>之外</w:t>
      </w:r>
      <w:r w:rsidRPr="000F2C8C">
        <w:t>，还包括图片的其他属性，具体</w:t>
      </w:r>
      <w:r>
        <w:rPr>
          <w:rFonts w:hint="eastAsia"/>
        </w:rPr>
        <w:t>是宽</w:t>
      </w:r>
      <w:r w:rsidRPr="000F2C8C">
        <w:t>、高、类型、维度、大小、深度等</w:t>
      </w:r>
      <w:r>
        <w:t>)</w:t>
      </w:r>
      <w:r w:rsidRPr="0029394F">
        <w:t>。</w:t>
      </w:r>
      <w:r w:rsidRPr="0029394F">
        <w:t>Mat</w:t>
      </w:r>
      <w:r>
        <w:rPr>
          <w:rFonts w:hint="eastAsia"/>
        </w:rPr>
        <w:t>需要被转存为字节数组的</w:t>
      </w:r>
      <w:r w:rsidRPr="0029394F">
        <w:t>形式</w:t>
      </w:r>
      <w:r>
        <w:rPr>
          <w:rFonts w:hint="eastAsia"/>
        </w:rPr>
        <w:t>方便系统</w:t>
      </w:r>
      <w:r w:rsidR="00207E1C">
        <w:rPr>
          <w:rFonts w:hint="eastAsia"/>
        </w:rPr>
        <w:t>传</w:t>
      </w:r>
      <w:r w:rsidR="00207E1C">
        <w:rPr>
          <w:rFonts w:hint="eastAsia"/>
        </w:rPr>
        <w:lastRenderedPageBreak/>
        <w:t>输时候的</w:t>
      </w:r>
      <w:r>
        <w:rPr>
          <w:rFonts w:hint="eastAsia"/>
        </w:rPr>
        <w:t>序列化操作</w:t>
      </w:r>
      <w:r w:rsidRPr="0029394F">
        <w:t>，在这个过程要保留</w:t>
      </w:r>
      <w:r>
        <w:rPr>
          <w:rFonts w:hint="eastAsia"/>
        </w:rPr>
        <w:t>完整</w:t>
      </w:r>
      <w:r w:rsidRPr="0029394F">
        <w:t>帧的</w:t>
      </w:r>
      <w:r>
        <w:rPr>
          <w:rFonts w:hint="eastAsia"/>
        </w:rPr>
        <w:t>信息</w:t>
      </w:r>
      <w:r w:rsidRPr="0029394F">
        <w:t>，比如</w:t>
      </w:r>
      <w:r w:rsidRPr="0029394F">
        <w:t xml:space="preserve"> rows</w:t>
      </w:r>
      <w:r w:rsidRPr="0029394F">
        <w:t>、</w:t>
      </w:r>
      <w:r w:rsidRPr="0029394F">
        <w:t xml:space="preserve">cols </w:t>
      </w:r>
      <w:r w:rsidRPr="0029394F">
        <w:t>和</w:t>
      </w:r>
      <w:r w:rsidRPr="0029394F">
        <w:t xml:space="preserve"> type</w:t>
      </w:r>
      <w:r w:rsidRPr="0029394F">
        <w:t>。</w:t>
      </w:r>
      <w:r>
        <w:rPr>
          <w:rFonts w:hint="eastAsia"/>
        </w:rPr>
        <w:t>边缘侧生产消息的时候</w:t>
      </w:r>
      <w:r w:rsidRPr="0029394F">
        <w:t>使用如</w:t>
      </w:r>
      <w:r w:rsidR="0081021C">
        <w:rPr>
          <w:rFonts w:hint="eastAsia"/>
        </w:rPr>
        <w:t>图</w:t>
      </w:r>
      <w:r w:rsidRPr="0029394F">
        <w:t>的</w:t>
      </w:r>
      <w:r w:rsidRPr="0029394F">
        <w:t xml:space="preserve"> JSON </w:t>
      </w:r>
      <w:r w:rsidRPr="0029394F">
        <w:t>信息格式来</w:t>
      </w:r>
      <w:r>
        <w:rPr>
          <w:rFonts w:hint="eastAsia"/>
        </w:rPr>
        <w:t>记录</w:t>
      </w:r>
      <w:r w:rsidRPr="0029394F">
        <w:t>这些细节。</w:t>
      </w:r>
    </w:p>
    <w:p w14:paraId="0D8236DF" w14:textId="54FF548E" w:rsidR="00E30B70" w:rsidRPr="0029394F" w:rsidRDefault="00940CCD" w:rsidP="00940CCD">
      <w:pPr>
        <w:pStyle w:val="af5"/>
        <w:spacing w:line="240" w:lineRule="auto"/>
        <w:ind w:firstLineChars="0" w:firstLine="0"/>
      </w:pPr>
      <w:r w:rsidRPr="00940CCD">
        <w:rPr>
          <w:noProof/>
        </w:rPr>
        <w:drawing>
          <wp:inline distT="0" distB="0" distL="0" distR="0" wp14:anchorId="57D2A848" wp14:editId="7FCD906D">
            <wp:extent cx="5274310" cy="12522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52220"/>
                    </a:xfrm>
                    <a:prstGeom prst="rect">
                      <a:avLst/>
                    </a:prstGeom>
                  </pic:spPr>
                </pic:pic>
              </a:graphicData>
            </a:graphic>
          </wp:inline>
        </w:drawing>
      </w:r>
    </w:p>
    <w:p w14:paraId="281BB85B" w14:textId="77777777" w:rsidR="00611E70" w:rsidRDefault="0081021C" w:rsidP="00E30B70">
      <w:pPr>
        <w:pStyle w:val="af5"/>
      </w:pPr>
      <w:proofErr w:type="spellStart"/>
      <w:r w:rsidRPr="0081021C">
        <w:t>cameraId</w:t>
      </w:r>
      <w:proofErr w:type="spellEnd"/>
      <w:r w:rsidRPr="0081021C">
        <w:t>是摄像机的唯一</w:t>
      </w:r>
      <w:r w:rsidRPr="0081021C">
        <w:t>ID</w:t>
      </w:r>
      <w:r w:rsidRPr="0081021C">
        <w:t>。</w:t>
      </w:r>
      <w:r w:rsidR="00C85BE2">
        <w:rPr>
          <w:rFonts w:hint="eastAsia"/>
        </w:rPr>
        <w:t>t</w:t>
      </w:r>
      <w:r w:rsidRPr="0081021C">
        <w:t>imestamp</w:t>
      </w:r>
      <w:r w:rsidR="00C85BE2">
        <w:rPr>
          <w:rFonts w:hint="eastAsia"/>
        </w:rPr>
        <w:t>记录该帧的</w:t>
      </w:r>
      <w:r w:rsidRPr="0081021C">
        <w:t>时间</w:t>
      </w:r>
      <w:r w:rsidR="00C85BE2">
        <w:rPr>
          <w:rFonts w:hint="eastAsia"/>
        </w:rPr>
        <w:t>戳</w:t>
      </w:r>
      <w:r w:rsidRPr="0081021C">
        <w:t>。</w:t>
      </w:r>
      <w:r w:rsidRPr="0081021C">
        <w:t>rows</w:t>
      </w:r>
      <w:r w:rsidRPr="0081021C">
        <w:t>、</w:t>
      </w:r>
      <w:r w:rsidRPr="0081021C">
        <w:t>cols</w:t>
      </w:r>
      <w:r w:rsidRPr="0081021C">
        <w:t>和</w:t>
      </w:r>
      <w:r w:rsidRPr="0081021C">
        <w:t>type</w:t>
      </w:r>
      <w:r w:rsidR="00C85BE2">
        <w:rPr>
          <w:rFonts w:hint="eastAsia"/>
        </w:rPr>
        <w:t>是</w:t>
      </w:r>
      <w:r w:rsidRPr="0081021C">
        <w:t>Mat</w:t>
      </w:r>
      <w:r w:rsidRPr="0081021C">
        <w:rPr>
          <w:rFonts w:hint="eastAsia"/>
        </w:rPr>
        <w:t>数据结构的属性字段</w:t>
      </w:r>
      <w:r w:rsidRPr="0081021C">
        <w:t>。</w:t>
      </w:r>
      <w:r w:rsidRPr="0081021C">
        <w:t>data</w:t>
      </w:r>
      <w:r w:rsidRPr="0081021C">
        <w:t>是</w:t>
      </w:r>
      <w:r w:rsidRPr="0081021C">
        <w:rPr>
          <w:rFonts w:hint="eastAsia"/>
        </w:rPr>
        <w:t>对</w:t>
      </w:r>
      <w:r w:rsidRPr="0081021C">
        <w:rPr>
          <w:rFonts w:hint="eastAsia"/>
        </w:rPr>
        <w:t>Mat</w:t>
      </w:r>
      <w:r w:rsidRPr="0081021C">
        <w:rPr>
          <w:rFonts w:hint="eastAsia"/>
        </w:rPr>
        <w:t>对象序列化成</w:t>
      </w:r>
      <w:r w:rsidRPr="0081021C">
        <w:rPr>
          <w:rFonts w:hint="eastAsia"/>
        </w:rPr>
        <w:t>Byte</w:t>
      </w:r>
      <w:r w:rsidRPr="0081021C">
        <w:rPr>
          <w:rFonts w:hint="eastAsia"/>
        </w:rPr>
        <w:t>数组之后再</w:t>
      </w:r>
      <w:r w:rsidR="00C85BE2">
        <w:rPr>
          <w:rFonts w:hint="eastAsia"/>
        </w:rPr>
        <w:t>通过</w:t>
      </w:r>
      <w:r w:rsidR="00C85BE2">
        <w:rPr>
          <w:rFonts w:hint="eastAsia"/>
        </w:rPr>
        <w:t>Base</w:t>
      </w:r>
      <w:r w:rsidR="00C85BE2">
        <w:t>64</w:t>
      </w:r>
      <w:r w:rsidRPr="0081021C">
        <w:rPr>
          <w:rFonts w:hint="eastAsia"/>
        </w:rPr>
        <w:t>编码压缩</w:t>
      </w:r>
      <w:r w:rsidR="00C85BE2">
        <w:rPr>
          <w:rFonts w:hint="eastAsia"/>
        </w:rPr>
        <w:t>之后生成的字符串</w:t>
      </w:r>
      <w:r w:rsidRPr="0081021C">
        <w:t>。</w:t>
      </w:r>
    </w:p>
    <w:p w14:paraId="577FC8ED" w14:textId="78B2ACC4" w:rsidR="00E30B70" w:rsidRDefault="00E30B70" w:rsidP="00E30B70">
      <w:pPr>
        <w:pStyle w:val="af5"/>
      </w:pPr>
      <w:r>
        <w:rPr>
          <w:rFonts w:hint="eastAsia"/>
        </w:rPr>
        <w:t>同一时刻大量的视频数据会被转换成</w:t>
      </w:r>
      <w:r>
        <w:rPr>
          <w:rFonts w:hint="eastAsia"/>
        </w:rPr>
        <w:t>Json</w:t>
      </w:r>
      <w:r>
        <w:rPr>
          <w:rFonts w:hint="eastAsia"/>
        </w:rPr>
        <w:t>数据，如果系统设计成同步的话，那这一时间系统必然会阻塞，只有等到这一刻所有的数据处理完成之后才会继续生成视频</w:t>
      </w:r>
      <w:r>
        <w:rPr>
          <w:rFonts w:hint="eastAsia"/>
        </w:rPr>
        <w:t>Json</w:t>
      </w:r>
      <w:r>
        <w:rPr>
          <w:rFonts w:hint="eastAsia"/>
        </w:rPr>
        <w:t>数据。可以想像这种情况在</w:t>
      </w:r>
      <w:r w:rsidR="00065B6A">
        <w:rPr>
          <w:rFonts w:hint="eastAsia"/>
        </w:rPr>
        <w:t>实时</w:t>
      </w:r>
      <w:r>
        <w:rPr>
          <w:rFonts w:hint="eastAsia"/>
        </w:rPr>
        <w:t>监控视频的场景下</w:t>
      </w:r>
      <w:r w:rsidR="00065B6A">
        <w:rPr>
          <w:rFonts w:hint="eastAsia"/>
        </w:rPr>
        <w:t>是不可能的。本文利用</w:t>
      </w:r>
      <w:proofErr w:type="spellStart"/>
      <w:r w:rsidR="00065B6A">
        <w:rPr>
          <w:rFonts w:hint="eastAsia"/>
        </w:rPr>
        <w:t>kafka</w:t>
      </w:r>
      <w:proofErr w:type="spellEnd"/>
      <w:r w:rsidR="00065B6A">
        <w:rPr>
          <w:rFonts w:hint="eastAsia"/>
        </w:rPr>
        <w:t>解决数据缓冲和系统异步的问题，因为</w:t>
      </w:r>
      <w:proofErr w:type="spellStart"/>
      <w:r w:rsidR="00065B6A">
        <w:rPr>
          <w:rFonts w:hint="eastAsia"/>
        </w:rPr>
        <w:t>kafka</w:t>
      </w:r>
      <w:proofErr w:type="spellEnd"/>
      <w:r w:rsidR="00065B6A">
        <w:rPr>
          <w:rFonts w:hint="eastAsia"/>
        </w:rPr>
        <w:t>是一种高吞吐量的分布式发布订阅消息系统，每秒支持数百万的消息。</w:t>
      </w:r>
    </w:p>
    <w:p w14:paraId="799AC24D" w14:textId="7B24559F" w:rsidR="00065B6A" w:rsidRDefault="00065B6A" w:rsidP="00065B6A">
      <w:pPr>
        <w:pStyle w:val="af5"/>
        <w:spacing w:line="240" w:lineRule="auto"/>
      </w:pPr>
      <w:r w:rsidRPr="00065B6A">
        <w:rPr>
          <w:noProof/>
        </w:rPr>
        <w:drawing>
          <wp:inline distT="0" distB="0" distL="0" distR="0" wp14:anchorId="3BF5AFCB" wp14:editId="6F5B015E">
            <wp:extent cx="5274310" cy="29089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08935"/>
                    </a:xfrm>
                    <a:prstGeom prst="rect">
                      <a:avLst/>
                    </a:prstGeom>
                  </pic:spPr>
                </pic:pic>
              </a:graphicData>
            </a:graphic>
          </wp:inline>
        </w:drawing>
      </w:r>
    </w:p>
    <w:p w14:paraId="147E7D9F" w14:textId="1E9E59E1" w:rsidR="00065B6A" w:rsidRDefault="00D64862" w:rsidP="00D64862">
      <w:pPr>
        <w:pStyle w:val="af5"/>
      </w:pPr>
      <w:r>
        <w:rPr>
          <w:rFonts w:hint="eastAsia"/>
        </w:rPr>
        <w:t>需要注意的是</w:t>
      </w:r>
      <w:r w:rsidRPr="007C0393">
        <w:t>为了处理较大的信息，</w:t>
      </w:r>
      <w:r w:rsidRPr="007C0393">
        <w:t xml:space="preserve">Kafka </w:t>
      </w:r>
      <w:r>
        <w:rPr>
          <w:rFonts w:hint="eastAsia"/>
        </w:rPr>
        <w:t>生产者需作如下配置</w:t>
      </w:r>
      <w:r w:rsidRPr="007C0393">
        <w:t>配置：</w:t>
      </w:r>
      <w:r>
        <w:rPr>
          <w:rFonts w:hint="eastAsia"/>
        </w:rPr>
        <w:t>1</w:t>
      </w:r>
      <w:r>
        <w:t>.</w:t>
      </w:r>
      <w:r w:rsidRPr="007C0393">
        <w:t>max.partition.fetch.bytes</w:t>
      </w:r>
      <w:r>
        <w:t>2.</w:t>
      </w:r>
      <w:r w:rsidRPr="007C0393">
        <w:t>max.poll.records</w:t>
      </w:r>
      <w:r>
        <w:rPr>
          <w:rFonts w:hint="eastAsia"/>
        </w:rPr>
        <w:t>。</w:t>
      </w:r>
      <w:r w:rsidR="00B675EA">
        <w:rPr>
          <w:rFonts w:hint="eastAsia"/>
        </w:rPr>
        <w:t>根据摄像头</w:t>
      </w:r>
      <w:r w:rsidR="00B675EA">
        <w:rPr>
          <w:rFonts w:hint="eastAsia"/>
        </w:rPr>
        <w:t>ID</w:t>
      </w:r>
      <w:r w:rsidR="00B675EA">
        <w:rPr>
          <w:rFonts w:hint="eastAsia"/>
        </w:rPr>
        <w:t>选择合适的</w:t>
      </w:r>
      <w:r w:rsidR="00B675EA">
        <w:rPr>
          <w:rFonts w:hint="eastAsia"/>
        </w:rPr>
        <w:t>topic</w:t>
      </w:r>
      <w:r w:rsidR="00B675EA">
        <w:rPr>
          <w:rFonts w:hint="eastAsia"/>
        </w:rPr>
        <w:t>生产图像数据，</w:t>
      </w:r>
      <w:r w:rsidR="001A389E">
        <w:rPr>
          <w:rFonts w:hint="eastAsia"/>
        </w:rPr>
        <w:t>生产</w:t>
      </w:r>
      <w:r w:rsidR="00EE2831">
        <w:rPr>
          <w:rFonts w:hint="eastAsia"/>
        </w:rPr>
        <w:t>消息的代码</w:t>
      </w:r>
      <w:r w:rsidR="00790118">
        <w:rPr>
          <w:rFonts w:hint="eastAsia"/>
        </w:rPr>
        <w:t>如图所示，将实时视频帧数据生产至</w:t>
      </w:r>
      <w:proofErr w:type="spellStart"/>
      <w:r w:rsidR="00790118">
        <w:rPr>
          <w:rFonts w:hint="eastAsia"/>
        </w:rPr>
        <w:t>kafka</w:t>
      </w:r>
      <w:proofErr w:type="spellEnd"/>
      <w:r w:rsidR="00790118">
        <w:t xml:space="preserve"> </w:t>
      </w:r>
      <w:r w:rsidR="00790118">
        <w:rPr>
          <w:rFonts w:hint="eastAsia"/>
        </w:rPr>
        <w:t>broker</w:t>
      </w:r>
      <w:r w:rsidR="00790118">
        <w:rPr>
          <w:rFonts w:hint="eastAsia"/>
        </w:rPr>
        <w:t>中，等待后面消费者</w:t>
      </w:r>
      <w:r w:rsidR="00B675EA">
        <w:rPr>
          <w:rFonts w:hint="eastAsia"/>
        </w:rPr>
        <w:t>按照订阅的</w:t>
      </w:r>
      <w:r w:rsidR="00B675EA">
        <w:rPr>
          <w:rFonts w:hint="eastAsia"/>
        </w:rPr>
        <w:t>topic</w:t>
      </w:r>
      <w:r w:rsidR="003A0708">
        <w:rPr>
          <w:rFonts w:hint="eastAsia"/>
        </w:rPr>
        <w:t>自动拉取消息。</w:t>
      </w:r>
      <w:r w:rsidR="00565EB9">
        <w:rPr>
          <w:rFonts w:hint="eastAsia"/>
        </w:rPr>
        <w:t>如图，生产出来的消息可以通过</w:t>
      </w:r>
      <w:proofErr w:type="spellStart"/>
      <w:r w:rsidR="00565EB9">
        <w:rPr>
          <w:rFonts w:hint="eastAsia"/>
        </w:rPr>
        <w:t>kafka</w:t>
      </w:r>
      <w:proofErr w:type="spellEnd"/>
      <w:r w:rsidR="00565EB9">
        <w:rPr>
          <w:rFonts w:hint="eastAsia"/>
        </w:rPr>
        <w:t>可视化工具验证是否成功、消费进度以及消息堆积等。</w:t>
      </w:r>
    </w:p>
    <w:p w14:paraId="31832B71" w14:textId="3F881ED6" w:rsidR="00565EB9" w:rsidRDefault="00565EB9" w:rsidP="00565EB9">
      <w:pPr>
        <w:pStyle w:val="af5"/>
        <w:spacing w:line="240" w:lineRule="auto"/>
      </w:pPr>
      <w:r w:rsidRPr="00565EB9">
        <w:rPr>
          <w:noProof/>
        </w:rPr>
        <w:lastRenderedPageBreak/>
        <w:drawing>
          <wp:inline distT="0" distB="0" distL="0" distR="0" wp14:anchorId="6413D4A7" wp14:editId="52B7DA8C">
            <wp:extent cx="5274310" cy="24701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70150"/>
                    </a:xfrm>
                    <a:prstGeom prst="rect">
                      <a:avLst/>
                    </a:prstGeom>
                  </pic:spPr>
                </pic:pic>
              </a:graphicData>
            </a:graphic>
          </wp:inline>
        </w:drawing>
      </w:r>
    </w:p>
    <w:p w14:paraId="5C4C039D" w14:textId="004DD590" w:rsidR="00E30B70" w:rsidRDefault="00E30B70" w:rsidP="00E30B70">
      <w:pPr>
        <w:pStyle w:val="af5"/>
        <w:spacing w:line="240" w:lineRule="auto"/>
        <w:jc w:val="center"/>
      </w:pPr>
    </w:p>
    <w:p w14:paraId="317093B4" w14:textId="77777777" w:rsidR="00E30B70" w:rsidRDefault="00E30B70" w:rsidP="00E30B70">
      <w:pPr>
        <w:pStyle w:val="af5"/>
        <w:spacing w:line="240" w:lineRule="auto"/>
      </w:pPr>
    </w:p>
    <w:p w14:paraId="3B7394F9" w14:textId="4928F908" w:rsidR="00E30B70" w:rsidRDefault="00E30B70" w:rsidP="00E30B70">
      <w:pPr>
        <w:pStyle w:val="a1"/>
      </w:pPr>
      <w:bookmarkStart w:id="129" w:name="_Toc68223741"/>
      <w:r>
        <w:rPr>
          <w:rFonts w:hint="eastAsia"/>
        </w:rPr>
        <w:t>视频</w:t>
      </w:r>
      <w:r w:rsidR="0090359F">
        <w:rPr>
          <w:rFonts w:hint="eastAsia"/>
        </w:rPr>
        <w:t>帧的分析</w:t>
      </w:r>
      <w:r>
        <w:rPr>
          <w:rFonts w:hint="eastAsia"/>
        </w:rPr>
        <w:t>处理</w:t>
      </w:r>
      <w:bookmarkEnd w:id="129"/>
    </w:p>
    <w:p w14:paraId="5C26F424" w14:textId="52FFB3B1" w:rsidR="00E30B70" w:rsidRDefault="00E30B70" w:rsidP="00E30B70">
      <w:pPr>
        <w:pStyle w:val="af5"/>
      </w:pPr>
    </w:p>
    <w:p w14:paraId="369D79A6" w14:textId="238442C0" w:rsidR="004E22E1" w:rsidRDefault="004E22E1" w:rsidP="00D64862">
      <w:pPr>
        <w:pStyle w:val="af5"/>
        <w:spacing w:line="240" w:lineRule="auto"/>
        <w:jc w:val="center"/>
      </w:pPr>
      <w:r w:rsidRPr="004E22E1">
        <w:rPr>
          <w:noProof/>
        </w:rPr>
        <w:drawing>
          <wp:inline distT="0" distB="0" distL="0" distR="0" wp14:anchorId="633C4DF7" wp14:editId="03E9E033">
            <wp:extent cx="5274310" cy="24625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62530"/>
                    </a:xfrm>
                    <a:prstGeom prst="rect">
                      <a:avLst/>
                    </a:prstGeom>
                  </pic:spPr>
                </pic:pic>
              </a:graphicData>
            </a:graphic>
          </wp:inline>
        </w:drawing>
      </w:r>
    </w:p>
    <w:p w14:paraId="24018583" w14:textId="77777777" w:rsidR="004E22E1" w:rsidRDefault="004E22E1" w:rsidP="00E30B70">
      <w:pPr>
        <w:pStyle w:val="af5"/>
      </w:pPr>
    </w:p>
    <w:p w14:paraId="0606B2D5" w14:textId="24A0EBA2" w:rsidR="00126F13" w:rsidRDefault="00065FDF" w:rsidP="00C47528">
      <w:pPr>
        <w:pStyle w:val="af5"/>
      </w:pPr>
      <w:r>
        <w:rPr>
          <w:rFonts w:hint="eastAsia"/>
        </w:rPr>
        <w:t>边缘侧视频处理模块的流程主要如上图所示，</w:t>
      </w:r>
    </w:p>
    <w:p w14:paraId="5211B959" w14:textId="60A1349E" w:rsidR="00C47528" w:rsidRDefault="00C47528" w:rsidP="00C47528">
      <w:pPr>
        <w:pStyle w:val="af5"/>
      </w:pPr>
      <w:r>
        <w:rPr>
          <w:rFonts w:hint="eastAsia"/>
        </w:rPr>
        <w:t>边缘侧的数据处理主要有如下三个步骤：</w:t>
      </w:r>
      <w:r>
        <w:rPr>
          <w:rFonts w:hint="eastAsia"/>
        </w:rPr>
        <w:t>1</w:t>
      </w:r>
      <w:r>
        <w:t>.</w:t>
      </w:r>
      <w:r>
        <w:rPr>
          <w:rFonts w:hint="eastAsia"/>
        </w:rPr>
        <w:t>通过</w:t>
      </w:r>
      <w:r>
        <w:rPr>
          <w:rFonts w:hint="eastAsia"/>
        </w:rPr>
        <w:t>spark</w:t>
      </w:r>
      <w:r>
        <w:t xml:space="preserve"> </w:t>
      </w:r>
      <w:r>
        <w:rPr>
          <w:rFonts w:hint="eastAsia"/>
        </w:rPr>
        <w:t>streaming</w:t>
      </w:r>
      <w:r w:rsidR="00222752">
        <w:t xml:space="preserve"> </w:t>
      </w:r>
      <w:r w:rsidR="00222752">
        <w:rPr>
          <w:rFonts w:hint="eastAsia"/>
        </w:rPr>
        <w:t>API</w:t>
      </w:r>
      <w:r>
        <w:rPr>
          <w:rFonts w:hint="eastAsia"/>
        </w:rPr>
        <w:t>读取</w:t>
      </w:r>
      <w:proofErr w:type="spellStart"/>
      <w:r>
        <w:rPr>
          <w:rFonts w:hint="eastAsia"/>
        </w:rPr>
        <w:t>kafka</w:t>
      </w:r>
      <w:proofErr w:type="spellEnd"/>
      <w:r>
        <w:rPr>
          <w:rFonts w:hint="eastAsia"/>
        </w:rPr>
        <w:t>生产的</w:t>
      </w:r>
      <w:r w:rsidR="00222752">
        <w:rPr>
          <w:rFonts w:hint="eastAsia"/>
        </w:rPr>
        <w:t>Json</w:t>
      </w:r>
      <w:r>
        <w:rPr>
          <w:rFonts w:hint="eastAsia"/>
        </w:rPr>
        <w:t>消息</w:t>
      </w:r>
      <w:r w:rsidR="00222752">
        <w:rPr>
          <w:rFonts w:hint="eastAsia"/>
        </w:rPr>
        <w:t>，并把消息格式转换成</w:t>
      </w:r>
      <w:proofErr w:type="spellStart"/>
      <w:r w:rsidR="00222752">
        <w:rPr>
          <w:rFonts w:hint="eastAsia"/>
        </w:rPr>
        <w:t>VideoEventData</w:t>
      </w:r>
      <w:proofErr w:type="spellEnd"/>
      <w:r w:rsidR="00222752">
        <w:rPr>
          <w:rFonts w:hint="eastAsia"/>
        </w:rPr>
        <w:t>对象</w:t>
      </w:r>
      <w:r>
        <w:rPr>
          <w:rFonts w:hint="eastAsia"/>
        </w:rPr>
        <w:t>。</w:t>
      </w:r>
      <w:r>
        <w:rPr>
          <w:rFonts w:hint="eastAsia"/>
        </w:rPr>
        <w:t>2</w:t>
      </w:r>
      <w:r>
        <w:t>.</w:t>
      </w:r>
      <w:r>
        <w:rPr>
          <w:rFonts w:hint="eastAsia"/>
        </w:rPr>
        <w:t>通过摄像机</w:t>
      </w:r>
      <w:r w:rsidR="00222752">
        <w:rPr>
          <w:rFonts w:hint="eastAsia"/>
        </w:rPr>
        <w:t>ID</w:t>
      </w:r>
      <w:r>
        <w:rPr>
          <w:rFonts w:hint="eastAsia"/>
        </w:rPr>
        <w:t>对视频数据分组</w:t>
      </w:r>
      <w:r w:rsidR="00222752">
        <w:rPr>
          <w:rFonts w:hint="eastAsia"/>
        </w:rPr>
        <w:t>并传递给分布式计算引擎做后续处理</w:t>
      </w:r>
      <w:r>
        <w:rPr>
          <w:rFonts w:hint="eastAsia"/>
        </w:rPr>
        <w:t>。</w:t>
      </w:r>
      <w:r>
        <w:rPr>
          <w:rFonts w:hint="eastAsia"/>
        </w:rPr>
        <w:t>3</w:t>
      </w:r>
      <w:r>
        <w:t>.</w:t>
      </w:r>
      <w:r w:rsidR="00222752">
        <w:rPr>
          <w:rFonts w:hint="eastAsia"/>
        </w:rPr>
        <w:t>解析</w:t>
      </w:r>
      <w:r w:rsidR="00222752">
        <w:rPr>
          <w:rFonts w:hint="eastAsia"/>
        </w:rPr>
        <w:t>Json</w:t>
      </w:r>
      <w:r w:rsidR="00222752">
        <w:rPr>
          <w:rFonts w:hint="eastAsia"/>
        </w:rPr>
        <w:t>对象中的图像矩阵</w:t>
      </w:r>
      <w:r w:rsidR="00222752">
        <w:rPr>
          <w:rFonts w:hint="eastAsia"/>
        </w:rPr>
        <w:t>Mat</w:t>
      </w:r>
      <w:r w:rsidR="00222752">
        <w:rPr>
          <w:rFonts w:hint="eastAsia"/>
        </w:rPr>
        <w:t>，并逐帧进行图像预处理、运动前景检测、目标检测、姿态优选及人脸收集任务。</w:t>
      </w:r>
    </w:p>
    <w:p w14:paraId="236C7D4C" w14:textId="1D3A2463" w:rsidR="00222752" w:rsidRDefault="00222752" w:rsidP="00336FD5">
      <w:pPr>
        <w:pStyle w:val="af5"/>
      </w:pPr>
      <w:r w:rsidRPr="00222752">
        <w:t>视频流收集器是基于</w:t>
      </w:r>
      <w:r w:rsidRPr="00222752">
        <w:t xml:space="preserve"> Apache Spark </w:t>
      </w:r>
      <w:r w:rsidRPr="00222752">
        <w:t>构建的。</w:t>
      </w:r>
      <w:r w:rsidRPr="00222752">
        <w:t xml:space="preserve">Spark </w:t>
      </w:r>
      <w:r w:rsidRPr="00222752">
        <w:t>提供了</w:t>
      </w:r>
      <w:r>
        <w:rPr>
          <w:rFonts w:hint="eastAsia"/>
        </w:rPr>
        <w:t>接受消息队列输入的</w:t>
      </w:r>
      <w:r w:rsidRPr="00222752">
        <w:t>API</w:t>
      </w:r>
      <w:r w:rsidRPr="00222752">
        <w:t>，该</w:t>
      </w:r>
      <w:r w:rsidRPr="00222752">
        <w:t xml:space="preserve"> API </w:t>
      </w:r>
      <w:r w:rsidRPr="00222752">
        <w:t>能够使用离散的流（</w:t>
      </w:r>
      <w:r w:rsidRPr="00222752">
        <w:t>discretized stream</w:t>
      </w:r>
      <w:r w:rsidRPr="00222752">
        <w:t>）或</w:t>
      </w:r>
      <w:r w:rsidRPr="00222752">
        <w:t xml:space="preserve"> </w:t>
      </w:r>
      <w:proofErr w:type="spellStart"/>
      <w:r w:rsidRPr="00222752">
        <w:t>DStream</w:t>
      </w:r>
      <w:proofErr w:type="spellEnd"/>
      <w:r>
        <w:rPr>
          <w:rFonts w:hint="eastAsia"/>
        </w:rPr>
        <w:t>。</w:t>
      </w:r>
      <w:r w:rsidRPr="00222752">
        <w:t>本应用中的视频流收集器使用</w:t>
      </w:r>
      <w:r w:rsidRPr="00222752">
        <w:t xml:space="preserve"> Structured Streaming API </w:t>
      </w:r>
      <w:r w:rsidRPr="00222752">
        <w:t>来消费和处理来自</w:t>
      </w:r>
      <w:r w:rsidRPr="00222752">
        <w:t xml:space="preserve"> Kafka </w:t>
      </w:r>
      <w:r w:rsidRPr="00222752">
        <w:t>的数据。需要注意的是，本应用所处理的格式化数据是</w:t>
      </w:r>
      <w:r w:rsidRPr="00222752">
        <w:t xml:space="preserve"> JSON </w:t>
      </w:r>
      <w:r w:rsidRPr="00222752">
        <w:t>消息的形式，视频</w:t>
      </w:r>
      <w:r w:rsidRPr="00222752">
        <w:lastRenderedPageBreak/>
        <w:t>流处理器所要处理的非结构化视频数据会作为</w:t>
      </w:r>
      <w:r w:rsidRPr="00222752">
        <w:t xml:space="preserve"> JSON </w:t>
      </w:r>
      <w:r w:rsidRPr="00222752">
        <w:t>消息的属性。</w:t>
      </w:r>
      <w:r w:rsidRPr="00222752">
        <w:t xml:space="preserve">Structured Streaming </w:t>
      </w:r>
      <w:r w:rsidRPr="00222752">
        <w:t>为结构化的文本数据提供了内置的支持，并且支持聚合查询（</w:t>
      </w:r>
      <w:r w:rsidR="00A27635">
        <w:rPr>
          <w:rFonts w:hint="eastAsia"/>
        </w:rPr>
        <w:t>A</w:t>
      </w:r>
      <w:r w:rsidRPr="00222752">
        <w:t xml:space="preserve">ggregation </w:t>
      </w:r>
      <w:r w:rsidR="00A27635">
        <w:t>Q</w:t>
      </w:r>
      <w:r w:rsidRPr="00222752">
        <w:t>ueries</w:t>
      </w:r>
      <w:r w:rsidRPr="00222752">
        <w:t>）的状态管理。该引擎还提供了一些其他的特性，比如处理非聚合查询以及</w:t>
      </w:r>
      <w:r w:rsidRPr="00222752">
        <w:t xml:space="preserve"> datasets </w:t>
      </w:r>
      <w:r w:rsidRPr="00222752">
        <w:t>外部的状态管理。</w:t>
      </w:r>
    </w:p>
    <w:p w14:paraId="10AA28B1" w14:textId="5DD0BE86" w:rsidR="00B279B1" w:rsidRDefault="00B279B1" w:rsidP="00B279B1">
      <w:pPr>
        <w:pStyle w:val="af5"/>
        <w:spacing w:line="240" w:lineRule="auto"/>
      </w:pPr>
      <w:r w:rsidRPr="00B279B1">
        <w:rPr>
          <w:noProof/>
        </w:rPr>
        <w:drawing>
          <wp:inline distT="0" distB="0" distL="0" distR="0" wp14:anchorId="735D92E7" wp14:editId="7ED4B7F0">
            <wp:extent cx="5274310" cy="21304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30425"/>
                    </a:xfrm>
                    <a:prstGeom prst="rect">
                      <a:avLst/>
                    </a:prstGeom>
                  </pic:spPr>
                </pic:pic>
              </a:graphicData>
            </a:graphic>
          </wp:inline>
        </w:drawing>
      </w:r>
    </w:p>
    <w:p w14:paraId="35493157" w14:textId="77777777" w:rsidR="00B279B1" w:rsidRDefault="00B279B1" w:rsidP="00336FD5">
      <w:pPr>
        <w:pStyle w:val="af5"/>
      </w:pPr>
    </w:p>
    <w:p w14:paraId="730D1B7A" w14:textId="43727B87" w:rsidR="0032216C" w:rsidRPr="007C0393" w:rsidRDefault="00C47528" w:rsidP="00E02A1F">
      <w:pPr>
        <w:pStyle w:val="af5"/>
      </w:pPr>
      <w:r w:rsidRPr="007C0393">
        <w:t>该</w:t>
      </w:r>
      <w:r w:rsidR="00336FD5">
        <w:rPr>
          <w:rFonts w:hint="eastAsia"/>
        </w:rPr>
        <w:t>处理模块</w:t>
      </w:r>
      <w:r w:rsidRPr="007C0393">
        <w:t>的主类是</w:t>
      </w:r>
      <w:proofErr w:type="spellStart"/>
      <w:r w:rsidRPr="007C0393">
        <w:t>VideoStreamProcessor</w:t>
      </w:r>
      <w:proofErr w:type="spellEnd"/>
      <w:r w:rsidRPr="007C0393">
        <w:t>。这个类首先创建一个</w:t>
      </w:r>
      <w:proofErr w:type="spellStart"/>
      <w:r w:rsidRPr="007C0393">
        <w:t>SparkSession</w:t>
      </w:r>
      <w:proofErr w:type="spellEnd"/>
      <w:r w:rsidRPr="007C0393">
        <w:t>对象，</w:t>
      </w:r>
      <w:r w:rsidR="0059731B">
        <w:rPr>
          <w:rFonts w:hint="eastAsia"/>
        </w:rPr>
        <w:t>作为</w:t>
      </w:r>
      <w:r w:rsidR="00336FD5">
        <w:rPr>
          <w:rFonts w:hint="eastAsia"/>
        </w:rPr>
        <w:t>整个程序的入口</w:t>
      </w:r>
      <w:r w:rsidRPr="007C0393">
        <w:t>。下一步是定义传入消息的模式，</w:t>
      </w:r>
      <w:r w:rsidRPr="007C0393">
        <w:t xml:space="preserve"> Spark </w:t>
      </w:r>
      <w:r w:rsidRPr="007C0393">
        <w:t>就能够使用该模式将消息从字符串格式解析为</w:t>
      </w:r>
      <w:r w:rsidRPr="007C0393">
        <w:t xml:space="preserve"> JSON </w:t>
      </w:r>
      <w:r w:rsidRPr="007C0393">
        <w:t>格式。</w:t>
      </w:r>
      <w:r w:rsidRPr="007C0393">
        <w:t xml:space="preserve">Spark </w:t>
      </w:r>
      <w:r w:rsidRPr="007C0393">
        <w:t>的</w:t>
      </w:r>
      <w:r>
        <w:rPr>
          <w:rFonts w:hint="eastAsia"/>
        </w:rPr>
        <w:t>解码器</w:t>
      </w:r>
      <w:r w:rsidRPr="007C0393">
        <w:t>能够将其转换为</w:t>
      </w:r>
      <w:r w:rsidRPr="007C0393">
        <w:t>Dataset&lt;</w:t>
      </w:r>
      <w:proofErr w:type="spellStart"/>
      <w:r w:rsidRPr="007C0393">
        <w:t>VideoEventData</w:t>
      </w:r>
      <w:proofErr w:type="spellEnd"/>
      <w:r w:rsidRPr="007C0393">
        <w:t>&gt;</w:t>
      </w:r>
      <w:r w:rsidRPr="007C0393">
        <w:t>。</w:t>
      </w:r>
      <w:r w:rsidR="00DF04C1">
        <w:rPr>
          <w:rFonts w:hint="eastAsia"/>
        </w:rPr>
        <w:t>其中</w:t>
      </w:r>
      <w:proofErr w:type="spellStart"/>
      <w:r w:rsidRPr="007C0393">
        <w:t>VideoEventData</w:t>
      </w:r>
      <w:proofErr w:type="spellEnd"/>
      <w:r w:rsidRPr="007C0393">
        <w:t xml:space="preserve"> </w:t>
      </w:r>
      <w:r w:rsidRPr="007C0393">
        <w:t>是一</w:t>
      </w:r>
      <w:r w:rsidR="00321C5F">
        <w:rPr>
          <w:rFonts w:hint="eastAsia"/>
        </w:rPr>
        <w:t>个</w:t>
      </w:r>
      <w:r w:rsidRPr="007C0393">
        <w:t>Java</w:t>
      </w:r>
      <w:r w:rsidR="00321C5F">
        <w:rPr>
          <w:rFonts w:hint="eastAsia"/>
        </w:rPr>
        <w:t>实体</w:t>
      </w:r>
      <w:r w:rsidRPr="007C0393">
        <w:t>类，</w:t>
      </w:r>
      <w:r w:rsidR="00321C5F">
        <w:rPr>
          <w:rFonts w:hint="eastAsia"/>
        </w:rPr>
        <w:t>它的属性与</w:t>
      </w:r>
      <w:r w:rsidR="00321C5F">
        <w:rPr>
          <w:rFonts w:hint="eastAsia"/>
        </w:rPr>
        <w:t>JSON</w:t>
      </w:r>
      <w:r w:rsidR="00321C5F">
        <w:rPr>
          <w:rFonts w:hint="eastAsia"/>
        </w:rPr>
        <w:t>消息</w:t>
      </w:r>
      <w:r w:rsidR="007E53F2">
        <w:rPr>
          <w:rFonts w:hint="eastAsia"/>
        </w:rPr>
        <w:t>一一对应。</w:t>
      </w:r>
      <w:r w:rsidR="0032216C" w:rsidRPr="0032216C">
        <w:rPr>
          <w:rFonts w:hint="eastAsia"/>
        </w:rPr>
        <w:t>接下来，</w:t>
      </w:r>
      <w:r w:rsidR="0032216C" w:rsidRPr="0032216C">
        <w:rPr>
          <w:rFonts w:hint="eastAsia"/>
        </w:rPr>
        <w:t xml:space="preserve"> </w:t>
      </w:r>
      <w:proofErr w:type="spellStart"/>
      <w:r w:rsidR="0032216C" w:rsidRPr="0032216C">
        <w:rPr>
          <w:rFonts w:hint="eastAsia"/>
        </w:rPr>
        <w:t>groupByKey</w:t>
      </w:r>
      <w:proofErr w:type="spellEnd"/>
      <w:r w:rsidR="0032216C" w:rsidRPr="0032216C">
        <w:rPr>
          <w:rFonts w:hint="eastAsia"/>
        </w:rPr>
        <w:t xml:space="preserve"> </w:t>
      </w:r>
      <w:r w:rsidR="0032216C" w:rsidRPr="0032216C">
        <w:rPr>
          <w:rFonts w:hint="eastAsia"/>
        </w:rPr>
        <w:t>会根据摄像机的</w:t>
      </w:r>
      <w:r w:rsidR="0032216C" w:rsidRPr="0032216C">
        <w:rPr>
          <w:rFonts w:hint="eastAsia"/>
        </w:rPr>
        <w:t xml:space="preserve"> ID </w:t>
      </w:r>
      <w:r w:rsidR="0032216C" w:rsidRPr="0032216C">
        <w:rPr>
          <w:rFonts w:hint="eastAsia"/>
        </w:rPr>
        <w:t>对数据集进行分组，得到</w:t>
      </w:r>
      <w:r w:rsidR="0032216C" w:rsidRPr="0032216C">
        <w:rPr>
          <w:rFonts w:hint="eastAsia"/>
        </w:rPr>
        <w:t xml:space="preserve"> </w:t>
      </w:r>
      <w:proofErr w:type="spellStart"/>
      <w:r w:rsidR="0032216C" w:rsidRPr="0032216C">
        <w:rPr>
          <w:rFonts w:hint="eastAsia"/>
        </w:rPr>
        <w:t>KeyValueGroupedDataset</w:t>
      </w:r>
      <w:proofErr w:type="spellEnd"/>
      <w:r w:rsidR="0032216C" w:rsidRPr="0032216C">
        <w:rPr>
          <w:rFonts w:hint="eastAsia"/>
        </w:rPr>
        <w:t xml:space="preserve">&lt;String, </w:t>
      </w:r>
      <w:proofErr w:type="spellStart"/>
      <w:r w:rsidR="0032216C" w:rsidRPr="0032216C">
        <w:rPr>
          <w:rFonts w:hint="eastAsia"/>
        </w:rPr>
        <w:t>VideoEventData</w:t>
      </w:r>
      <w:proofErr w:type="spellEnd"/>
      <w:r w:rsidR="0032216C" w:rsidRPr="0032216C">
        <w:rPr>
          <w:rFonts w:hint="eastAsia"/>
        </w:rPr>
        <w:t>&gt;</w:t>
      </w:r>
      <w:r w:rsidR="0032216C" w:rsidRPr="0032216C">
        <w:rPr>
          <w:rFonts w:hint="eastAsia"/>
        </w:rPr>
        <w:t>。它会使用一个</w:t>
      </w:r>
      <w:r w:rsidR="0032216C" w:rsidRPr="0032216C">
        <w:rPr>
          <w:rFonts w:hint="eastAsia"/>
        </w:rPr>
        <w:t xml:space="preserve"> </w:t>
      </w:r>
      <w:proofErr w:type="spellStart"/>
      <w:r w:rsidR="0032216C" w:rsidRPr="0032216C">
        <w:rPr>
          <w:rFonts w:hint="eastAsia"/>
        </w:rPr>
        <w:t>mapGroupsWithState</w:t>
      </w:r>
      <w:proofErr w:type="spellEnd"/>
      <w:r w:rsidR="0032216C" w:rsidRPr="0032216C">
        <w:rPr>
          <w:rFonts w:hint="eastAsia"/>
        </w:rPr>
        <w:t xml:space="preserve"> transformation </w:t>
      </w:r>
      <w:r w:rsidR="0032216C" w:rsidRPr="0032216C">
        <w:rPr>
          <w:rFonts w:hint="eastAsia"/>
        </w:rPr>
        <w:t>并作用于一组</w:t>
      </w:r>
      <w:r w:rsidR="0032216C" w:rsidRPr="0032216C">
        <w:rPr>
          <w:rFonts w:hint="eastAsia"/>
        </w:rPr>
        <w:t xml:space="preserve"> </w:t>
      </w:r>
      <w:proofErr w:type="spellStart"/>
      <w:r w:rsidR="0032216C" w:rsidRPr="0032216C">
        <w:rPr>
          <w:rFonts w:hint="eastAsia"/>
        </w:rPr>
        <w:t>VideoEventData</w:t>
      </w:r>
      <w:proofErr w:type="spellEnd"/>
      <w:r w:rsidR="0032216C">
        <w:rPr>
          <w:rFonts w:hint="eastAsia"/>
        </w:rPr>
        <w:t>数据</w:t>
      </w:r>
      <w:r w:rsidR="0032216C" w:rsidRPr="0032216C">
        <w:rPr>
          <w:rFonts w:hint="eastAsia"/>
        </w:rPr>
        <w:t>，这些数据代表了本次批处理的视频帧，会根据摄像机</w:t>
      </w:r>
      <w:r w:rsidR="0032216C" w:rsidRPr="0032216C">
        <w:rPr>
          <w:rFonts w:hint="eastAsia"/>
        </w:rPr>
        <w:t xml:space="preserve"> ID </w:t>
      </w:r>
      <w:r w:rsidR="0032216C" w:rsidRPr="0032216C">
        <w:rPr>
          <w:rFonts w:hint="eastAsia"/>
        </w:rPr>
        <w:t>进行分组。这个</w:t>
      </w:r>
      <w:r w:rsidR="0032216C" w:rsidRPr="0032216C">
        <w:rPr>
          <w:rFonts w:hint="eastAsia"/>
        </w:rPr>
        <w:t xml:space="preserve"> transformation </w:t>
      </w:r>
      <w:r w:rsidR="0032216C" w:rsidRPr="0032216C">
        <w:rPr>
          <w:rFonts w:hint="eastAsia"/>
        </w:rPr>
        <w:t>会首先检查上一条已被处理的</w:t>
      </w:r>
      <w:r w:rsidR="0032216C" w:rsidRPr="0032216C">
        <w:rPr>
          <w:rFonts w:hint="eastAsia"/>
        </w:rPr>
        <w:t xml:space="preserve"> </w:t>
      </w:r>
      <w:proofErr w:type="spellStart"/>
      <w:r w:rsidR="0032216C" w:rsidRPr="0032216C">
        <w:rPr>
          <w:rFonts w:hint="eastAsia"/>
        </w:rPr>
        <w:t>VideoEventData</w:t>
      </w:r>
      <w:proofErr w:type="spellEnd"/>
      <w:r w:rsidR="0032216C" w:rsidRPr="0032216C">
        <w:rPr>
          <w:rFonts w:hint="eastAsia"/>
        </w:rPr>
        <w:t>是否存在，并将其传递给视频处理器用于下一步的处理。</w:t>
      </w:r>
      <w:r w:rsidR="001C77CC">
        <w:rPr>
          <w:rFonts w:hint="eastAsia"/>
        </w:rPr>
        <w:t>具体代码如上图所示。</w:t>
      </w:r>
    </w:p>
    <w:tbl>
      <w:tblPr>
        <w:tblW w:w="7" w:type="dxa"/>
        <w:tblCellMar>
          <w:left w:w="0" w:type="dxa"/>
          <w:right w:w="0" w:type="dxa"/>
        </w:tblCellMar>
        <w:tblLook w:val="04A0" w:firstRow="1" w:lastRow="0" w:firstColumn="1" w:lastColumn="0" w:noHBand="0" w:noVBand="1"/>
      </w:tblPr>
      <w:tblGrid>
        <w:gridCol w:w="7"/>
      </w:tblGrid>
      <w:tr w:rsidR="00C47528" w:rsidRPr="007C0393" w14:paraId="336ACBAE" w14:textId="77777777" w:rsidTr="003223ED">
        <w:tc>
          <w:tcPr>
            <w:tcW w:w="0" w:type="auto"/>
            <w:tcBorders>
              <w:top w:val="nil"/>
              <w:left w:val="nil"/>
              <w:bottom w:val="nil"/>
              <w:right w:val="nil"/>
            </w:tcBorders>
            <w:vAlign w:val="center"/>
            <w:hideMark/>
          </w:tcPr>
          <w:p w14:paraId="01E7C485" w14:textId="77777777" w:rsidR="00C47528" w:rsidRPr="007C0393" w:rsidRDefault="00C47528" w:rsidP="003223ED">
            <w:pPr>
              <w:pStyle w:val="af5"/>
            </w:pPr>
          </w:p>
        </w:tc>
      </w:tr>
      <w:tr w:rsidR="00C47528" w:rsidRPr="007C0393" w14:paraId="66E08806" w14:textId="77777777" w:rsidTr="003223ED">
        <w:tc>
          <w:tcPr>
            <w:tcW w:w="0" w:type="auto"/>
            <w:tcBorders>
              <w:top w:val="nil"/>
              <w:left w:val="nil"/>
              <w:bottom w:val="nil"/>
              <w:right w:val="nil"/>
            </w:tcBorders>
            <w:vAlign w:val="center"/>
            <w:hideMark/>
          </w:tcPr>
          <w:p w14:paraId="23148FE2" w14:textId="77777777" w:rsidR="00C47528" w:rsidRPr="007C0393" w:rsidRDefault="00C47528" w:rsidP="003223ED">
            <w:pPr>
              <w:pStyle w:val="af5"/>
            </w:pPr>
          </w:p>
        </w:tc>
      </w:tr>
      <w:tr w:rsidR="00C47528" w:rsidRPr="007C0393" w14:paraId="7D10F00B" w14:textId="77777777" w:rsidTr="003223ED">
        <w:tc>
          <w:tcPr>
            <w:tcW w:w="0" w:type="auto"/>
            <w:tcBorders>
              <w:top w:val="nil"/>
              <w:left w:val="nil"/>
              <w:bottom w:val="nil"/>
              <w:right w:val="nil"/>
            </w:tcBorders>
            <w:vAlign w:val="center"/>
            <w:hideMark/>
          </w:tcPr>
          <w:p w14:paraId="4ECF2D7D" w14:textId="77777777" w:rsidR="00C47528" w:rsidRPr="007C0393" w:rsidRDefault="00C47528" w:rsidP="003223ED">
            <w:pPr>
              <w:pStyle w:val="af5"/>
            </w:pPr>
          </w:p>
        </w:tc>
      </w:tr>
      <w:tr w:rsidR="00C47528" w:rsidRPr="007C0393" w14:paraId="605ECAA6" w14:textId="77777777" w:rsidTr="003223ED">
        <w:tc>
          <w:tcPr>
            <w:tcW w:w="0" w:type="auto"/>
            <w:tcBorders>
              <w:top w:val="nil"/>
              <w:left w:val="nil"/>
              <w:bottom w:val="nil"/>
              <w:right w:val="nil"/>
            </w:tcBorders>
            <w:vAlign w:val="center"/>
            <w:hideMark/>
          </w:tcPr>
          <w:p w14:paraId="0DD5DBD2" w14:textId="77777777" w:rsidR="00C47528" w:rsidRPr="007C0393" w:rsidRDefault="00C47528" w:rsidP="003223ED">
            <w:pPr>
              <w:pStyle w:val="af5"/>
            </w:pPr>
          </w:p>
        </w:tc>
      </w:tr>
      <w:tr w:rsidR="00C47528" w:rsidRPr="007C0393" w14:paraId="6EA39595" w14:textId="77777777" w:rsidTr="003223ED">
        <w:tc>
          <w:tcPr>
            <w:tcW w:w="0" w:type="auto"/>
            <w:tcBorders>
              <w:top w:val="nil"/>
              <w:left w:val="nil"/>
              <w:bottom w:val="nil"/>
              <w:right w:val="nil"/>
            </w:tcBorders>
            <w:vAlign w:val="center"/>
            <w:hideMark/>
          </w:tcPr>
          <w:p w14:paraId="2F912776" w14:textId="77777777" w:rsidR="00C47528" w:rsidRPr="007C0393" w:rsidRDefault="00C47528" w:rsidP="003223ED">
            <w:pPr>
              <w:pStyle w:val="af5"/>
            </w:pPr>
          </w:p>
        </w:tc>
      </w:tr>
      <w:tr w:rsidR="00C47528" w:rsidRPr="007C0393" w14:paraId="0281FEF2" w14:textId="77777777" w:rsidTr="003223ED">
        <w:tc>
          <w:tcPr>
            <w:tcW w:w="0" w:type="auto"/>
            <w:tcBorders>
              <w:top w:val="nil"/>
              <w:left w:val="nil"/>
              <w:bottom w:val="nil"/>
              <w:right w:val="nil"/>
            </w:tcBorders>
            <w:vAlign w:val="center"/>
            <w:hideMark/>
          </w:tcPr>
          <w:p w14:paraId="14AE6C6B" w14:textId="77777777" w:rsidR="00C47528" w:rsidRPr="007C0393" w:rsidRDefault="00C47528" w:rsidP="003223ED">
            <w:pPr>
              <w:pStyle w:val="af5"/>
            </w:pPr>
          </w:p>
        </w:tc>
      </w:tr>
      <w:tr w:rsidR="00C47528" w:rsidRPr="007C0393" w14:paraId="31D5A622" w14:textId="77777777" w:rsidTr="003223ED">
        <w:tc>
          <w:tcPr>
            <w:tcW w:w="0" w:type="auto"/>
            <w:tcBorders>
              <w:top w:val="nil"/>
              <w:left w:val="nil"/>
              <w:bottom w:val="nil"/>
              <w:right w:val="nil"/>
            </w:tcBorders>
            <w:vAlign w:val="center"/>
            <w:hideMark/>
          </w:tcPr>
          <w:p w14:paraId="501E349F" w14:textId="77777777" w:rsidR="00C47528" w:rsidRPr="007C0393" w:rsidRDefault="00C47528" w:rsidP="003223ED">
            <w:pPr>
              <w:pStyle w:val="af5"/>
            </w:pPr>
          </w:p>
        </w:tc>
      </w:tr>
      <w:tr w:rsidR="00C47528" w:rsidRPr="007C0393" w14:paraId="51B85F20" w14:textId="77777777" w:rsidTr="003223ED">
        <w:tc>
          <w:tcPr>
            <w:tcW w:w="0" w:type="auto"/>
            <w:tcBorders>
              <w:top w:val="nil"/>
              <w:left w:val="nil"/>
              <w:bottom w:val="nil"/>
              <w:right w:val="nil"/>
            </w:tcBorders>
            <w:vAlign w:val="center"/>
            <w:hideMark/>
          </w:tcPr>
          <w:p w14:paraId="6C53462F" w14:textId="77777777" w:rsidR="00C47528" w:rsidRPr="007C0393" w:rsidRDefault="00C47528" w:rsidP="003223ED">
            <w:pPr>
              <w:pStyle w:val="af5"/>
            </w:pPr>
          </w:p>
        </w:tc>
      </w:tr>
    </w:tbl>
    <w:p w14:paraId="4FF9EEA9" w14:textId="75B09406" w:rsidR="0091725E" w:rsidRDefault="0091725E" w:rsidP="00E30B70">
      <w:pPr>
        <w:pStyle w:val="af5"/>
        <w:spacing w:line="240" w:lineRule="auto"/>
        <w:ind w:firstLineChars="0" w:firstLine="0"/>
      </w:pPr>
    </w:p>
    <w:p w14:paraId="28BF964F" w14:textId="77777777" w:rsidR="00D600BC" w:rsidRDefault="00E30B70" w:rsidP="00D600BC">
      <w:pPr>
        <w:ind w:firstLine="420"/>
        <w:rPr>
          <w:rFonts w:ascii="Times New Roman" w:hAnsi="Times New Roman"/>
          <w:sz w:val="24"/>
          <w:szCs w:val="24"/>
        </w:rPr>
      </w:pPr>
      <w:r>
        <w:rPr>
          <w:rFonts w:hint="eastAsia"/>
        </w:rPr>
        <w:t>边缘测计算模块的主要任务是对监控视频进行目标检测</w:t>
      </w:r>
      <w:r w:rsidR="00065FDF">
        <w:rPr>
          <w:rFonts w:hint="eastAsia"/>
        </w:rPr>
        <w:t>，</w:t>
      </w:r>
      <w:r w:rsidRPr="006D23EF">
        <w:rPr>
          <w:rFonts w:hint="eastAsia"/>
        </w:rPr>
        <w:t>目标检测是从视频或图像中提取出运动的前景或感兴趣的目标，即确定当前时刻目标在当前帧中的位置和大小。目标检测的性能直接影响后续目标跟踪算法的性能</w:t>
      </w:r>
      <w:r w:rsidR="00065FDF">
        <w:rPr>
          <w:rFonts w:hint="eastAsia"/>
        </w:rPr>
        <w:t>和</w:t>
      </w:r>
      <w:r w:rsidRPr="006D23EF">
        <w:rPr>
          <w:rFonts w:hint="eastAsia"/>
        </w:rPr>
        <w:t>目标的分类和识别。根据数据对象的不同，目标检测可分为基于背景建模的运动目标检测方法和基于目标建模的运动目标检测方法。基于背景建模的方法要求目标保持运动</w:t>
      </w:r>
      <w:r w:rsidR="00065FDF">
        <w:rPr>
          <w:rFonts w:hint="eastAsia"/>
        </w:rPr>
        <w:t>的同时</w:t>
      </w:r>
      <w:r w:rsidRPr="006D23EF">
        <w:rPr>
          <w:rFonts w:hint="eastAsia"/>
        </w:rPr>
        <w:t>背景保持</w:t>
      </w:r>
      <w:r w:rsidR="00065FDF">
        <w:rPr>
          <w:rFonts w:hint="eastAsia"/>
        </w:rPr>
        <w:t>静止</w:t>
      </w:r>
      <w:r w:rsidRPr="006D23EF">
        <w:rPr>
          <w:rFonts w:hint="eastAsia"/>
        </w:rPr>
        <w:t>。当背景发生变化时，基于背景建模的方法会将变化的背景误检测为运动前景，运动目标静止一段时间后也会被分类为背景。因此，这种方法很难应用于背景变化的场景，</w:t>
      </w:r>
      <w:r>
        <w:rPr>
          <w:rFonts w:hint="eastAsia"/>
        </w:rPr>
        <w:t>比如人在移动的状态下拍摄出来的视频画面或者行车记录仪拍摄的视频都无法使用这种方法。但是</w:t>
      </w:r>
      <w:r w:rsidRPr="006D23EF">
        <w:rPr>
          <w:rFonts w:hint="eastAsia"/>
        </w:rPr>
        <w:t>基于</w:t>
      </w:r>
      <w:r>
        <w:rPr>
          <w:rFonts w:hint="eastAsia"/>
        </w:rPr>
        <w:t>目标</w:t>
      </w:r>
      <w:r w:rsidRPr="006D23EF">
        <w:rPr>
          <w:rFonts w:hint="eastAsia"/>
        </w:rPr>
        <w:t>建模的前景提取方法不受应用场景的限制。</w:t>
      </w:r>
      <w:r>
        <w:rPr>
          <w:rFonts w:hint="eastAsia"/>
        </w:rPr>
        <w:t>它不仅可以检测出静止画面中的前景和背景，还可以检测出运动视频中的前景目标和背景。通常做法就是通过滑动窗口来扫描图像。不过</w:t>
      </w:r>
      <w:r w:rsidRPr="006D23EF">
        <w:rPr>
          <w:rFonts w:hint="eastAsia"/>
        </w:rPr>
        <w:t>由于扫描窗口数量大，检测速度慢，这种方法</w:t>
      </w:r>
      <w:r>
        <w:rPr>
          <w:rFonts w:hint="eastAsia"/>
        </w:rPr>
        <w:t>不可以应用在实时性要求比较高的场景。</w:t>
      </w:r>
      <w:r w:rsidRPr="006D23EF">
        <w:rPr>
          <w:rFonts w:hint="eastAsia"/>
        </w:rPr>
        <w:t>两者的</w:t>
      </w:r>
      <w:r>
        <w:rPr>
          <w:rFonts w:hint="eastAsia"/>
        </w:rPr>
        <w:t>特性对比</w:t>
      </w:r>
      <w:r w:rsidRPr="006D23EF">
        <w:rPr>
          <w:rFonts w:hint="eastAsia"/>
        </w:rPr>
        <w:t>如表</w:t>
      </w:r>
      <w:r w:rsidR="00070EBE">
        <w:t>2</w:t>
      </w:r>
      <w:r>
        <w:t>-1</w:t>
      </w:r>
      <w:r w:rsidRPr="006D23EF">
        <w:rPr>
          <w:rFonts w:hint="eastAsia"/>
        </w:rPr>
        <w:t>所示</w:t>
      </w:r>
      <w:r w:rsidR="00065FDF">
        <w:rPr>
          <w:rFonts w:hint="eastAsia"/>
        </w:rPr>
        <w:t>。</w:t>
      </w:r>
      <w:r w:rsidR="00D600BC">
        <w:rPr>
          <w:rFonts w:ascii="Times New Roman" w:hAnsi="Times New Roman" w:hint="eastAsia"/>
          <w:sz w:val="24"/>
          <w:szCs w:val="24"/>
        </w:rPr>
        <w:t>背景建模高斯混合模型和帧间差分都可以被用来解决运动目标检测的问题。</w:t>
      </w:r>
    </w:p>
    <w:p w14:paraId="29BF7AB1" w14:textId="58F612E3" w:rsidR="00E30B70" w:rsidRDefault="00D600BC" w:rsidP="00D600BC">
      <w:pPr>
        <w:pStyle w:val="af5"/>
      </w:pPr>
      <w:r>
        <w:rPr>
          <w:rFonts w:hint="eastAsia"/>
        </w:rPr>
        <w:lastRenderedPageBreak/>
        <w:t>本系统预处理的目的是为了检测出视频帧序列中的人脸信息。那么就会有两种解决方法：</w:t>
      </w:r>
      <w:r>
        <w:rPr>
          <w:rFonts w:hint="eastAsia"/>
        </w:rPr>
        <w:t>1</w:t>
      </w:r>
      <w:r>
        <w:t>.</w:t>
      </w:r>
      <w:r>
        <w:rPr>
          <w:rFonts w:hint="eastAsia"/>
        </w:rPr>
        <w:t>利用浅视觉中的运动目标检测算法提取出我们感兴趣的内容。</w:t>
      </w:r>
      <w:r>
        <w:rPr>
          <w:rFonts w:hint="eastAsia"/>
        </w:rPr>
        <w:t>2</w:t>
      </w:r>
      <w:r>
        <w:t>.</w:t>
      </w:r>
      <w:r>
        <w:rPr>
          <w:rFonts w:hint="eastAsia"/>
        </w:rPr>
        <w:t>利用现有的目标检测算法针对人脸检测进行定制处理。</w:t>
      </w:r>
    </w:p>
    <w:p w14:paraId="31D294FE" w14:textId="77777777" w:rsidR="00E30B70" w:rsidRDefault="00E30B70" w:rsidP="00E30B70">
      <w:pPr>
        <w:pStyle w:val="af5"/>
        <w:ind w:firstLineChars="0" w:firstLine="0"/>
      </w:pPr>
    </w:p>
    <w:p w14:paraId="76AAB30E" w14:textId="77777777" w:rsidR="00E30B70" w:rsidRDefault="00E30B70" w:rsidP="00E30B70">
      <w:pPr>
        <w:pStyle w:val="af5"/>
        <w:ind w:firstLineChars="0" w:firstLine="0"/>
      </w:pPr>
    </w:p>
    <w:p w14:paraId="0DA417AD" w14:textId="646AA09D" w:rsidR="00E30B70" w:rsidRPr="00231B88" w:rsidRDefault="00E30B70" w:rsidP="00E30B70">
      <w:pPr>
        <w:pStyle w:val="a7"/>
        <w:jc w:val="center"/>
        <w:rPr>
          <w:rFonts w:ascii="楷体" w:eastAsia="楷体" w:hAnsi="楷体"/>
        </w:rPr>
      </w:pPr>
      <w:r w:rsidRPr="00231B88">
        <w:rPr>
          <w:rFonts w:ascii="楷体" w:eastAsia="楷体" w:hAnsi="楷体" w:hint="eastAsia"/>
        </w:rPr>
        <w:t>表</w:t>
      </w:r>
      <w:r w:rsidR="00070EBE">
        <w:rPr>
          <w:rFonts w:ascii="楷体" w:eastAsia="楷体" w:hAnsi="楷体"/>
        </w:rPr>
        <w:t>2</w:t>
      </w:r>
      <w:r w:rsidRPr="00231B88">
        <w:rPr>
          <w:rFonts w:ascii="楷体" w:eastAsia="楷体" w:hAnsi="楷体"/>
        </w:rPr>
        <w:t>-</w:t>
      </w:r>
      <w:r>
        <w:rPr>
          <w:rFonts w:ascii="楷体" w:eastAsia="楷体" w:hAnsi="楷体"/>
        </w:rPr>
        <w:t>1</w:t>
      </w:r>
      <w:r w:rsidRPr="00231B88">
        <w:rPr>
          <w:rFonts w:ascii="楷体" w:eastAsia="楷体" w:hAnsi="楷体"/>
        </w:rPr>
        <w:t xml:space="preserve"> </w:t>
      </w:r>
      <w:r w:rsidRPr="00231B88">
        <w:rPr>
          <w:rFonts w:ascii="楷体" w:eastAsia="楷体" w:hAnsi="楷体" w:hint="eastAsia"/>
        </w:rPr>
        <w:t>建模方式对比</w:t>
      </w:r>
    </w:p>
    <w:p w14:paraId="6B2CF76D" w14:textId="77777777" w:rsidR="00E30B70" w:rsidRDefault="00E30B70" w:rsidP="00E30B70">
      <w:pPr>
        <w:pStyle w:val="af5"/>
      </w:pPr>
    </w:p>
    <w:tbl>
      <w:tblPr>
        <w:tblStyle w:val="23"/>
        <w:tblW w:w="0" w:type="auto"/>
        <w:tblLook w:val="04A0" w:firstRow="1" w:lastRow="0" w:firstColumn="1" w:lastColumn="0" w:noHBand="0" w:noVBand="1"/>
      </w:tblPr>
      <w:tblGrid>
        <w:gridCol w:w="2765"/>
        <w:gridCol w:w="2765"/>
        <w:gridCol w:w="2766"/>
      </w:tblGrid>
      <w:tr w:rsidR="00E30B70" w14:paraId="18ECF735" w14:textId="77777777" w:rsidTr="00D44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1CF78D" w14:textId="77777777" w:rsidR="00E30B70" w:rsidRDefault="00E30B70" w:rsidP="00D4457F">
            <w:pPr>
              <w:pStyle w:val="af5"/>
              <w:ind w:firstLineChars="0" w:firstLine="0"/>
            </w:pPr>
            <w:r>
              <w:rPr>
                <w:rFonts w:hint="eastAsia"/>
              </w:rPr>
              <w:t>特点</w:t>
            </w:r>
          </w:p>
        </w:tc>
        <w:tc>
          <w:tcPr>
            <w:tcW w:w="2765" w:type="dxa"/>
          </w:tcPr>
          <w:p w14:paraId="6D51A5E0" w14:textId="77777777" w:rsidR="00E30B70" w:rsidRDefault="00E30B70" w:rsidP="00D4457F">
            <w:pPr>
              <w:pStyle w:val="af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基于背景建模</w:t>
            </w:r>
          </w:p>
        </w:tc>
        <w:tc>
          <w:tcPr>
            <w:tcW w:w="2766" w:type="dxa"/>
          </w:tcPr>
          <w:p w14:paraId="7055716B" w14:textId="77777777" w:rsidR="00E30B70" w:rsidRDefault="00E30B70" w:rsidP="00D4457F">
            <w:pPr>
              <w:pStyle w:val="af5"/>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基于目标建模</w:t>
            </w:r>
          </w:p>
        </w:tc>
      </w:tr>
      <w:tr w:rsidR="00E30B70" w14:paraId="4A16AD63" w14:textId="77777777" w:rsidTr="00D4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D45DEE" w14:textId="77777777" w:rsidR="00E30B70" w:rsidRDefault="00E30B70" w:rsidP="00D4457F">
            <w:pPr>
              <w:pStyle w:val="af5"/>
              <w:ind w:firstLineChars="0" w:firstLine="0"/>
            </w:pPr>
            <w:r>
              <w:rPr>
                <w:rFonts w:hint="eastAsia"/>
              </w:rPr>
              <w:t>原数据</w:t>
            </w:r>
          </w:p>
        </w:tc>
        <w:tc>
          <w:tcPr>
            <w:tcW w:w="2765" w:type="dxa"/>
          </w:tcPr>
          <w:p w14:paraId="4F245DB5" w14:textId="77777777" w:rsidR="00E30B70" w:rsidRDefault="00E30B70" w:rsidP="00D4457F">
            <w:pPr>
              <w:pStyle w:val="af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视频</w:t>
            </w:r>
          </w:p>
        </w:tc>
        <w:tc>
          <w:tcPr>
            <w:tcW w:w="2766" w:type="dxa"/>
          </w:tcPr>
          <w:p w14:paraId="412BD853" w14:textId="77777777" w:rsidR="00E30B70" w:rsidRDefault="00E30B70" w:rsidP="00D4457F">
            <w:pPr>
              <w:pStyle w:val="af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图像</w:t>
            </w:r>
            <w:r>
              <w:rPr>
                <w:rFonts w:hint="eastAsia"/>
              </w:rPr>
              <w:t>/</w:t>
            </w:r>
            <w:r>
              <w:rPr>
                <w:rFonts w:hint="eastAsia"/>
              </w:rPr>
              <w:t>视频</w:t>
            </w:r>
          </w:p>
        </w:tc>
      </w:tr>
      <w:tr w:rsidR="00E30B70" w14:paraId="34EE8698" w14:textId="77777777" w:rsidTr="00D4457F">
        <w:tc>
          <w:tcPr>
            <w:cnfStyle w:val="001000000000" w:firstRow="0" w:lastRow="0" w:firstColumn="1" w:lastColumn="0" w:oddVBand="0" w:evenVBand="0" w:oddHBand="0" w:evenHBand="0" w:firstRowFirstColumn="0" w:firstRowLastColumn="0" w:lastRowFirstColumn="0" w:lastRowLastColumn="0"/>
            <w:tcW w:w="2765" w:type="dxa"/>
          </w:tcPr>
          <w:p w14:paraId="63068282" w14:textId="77777777" w:rsidR="00E30B70" w:rsidRDefault="00E30B70" w:rsidP="00D4457F">
            <w:pPr>
              <w:pStyle w:val="af5"/>
              <w:ind w:firstLineChars="0" w:firstLine="0"/>
            </w:pPr>
            <w:r>
              <w:rPr>
                <w:rFonts w:hint="eastAsia"/>
              </w:rPr>
              <w:t>目标</w:t>
            </w:r>
          </w:p>
        </w:tc>
        <w:tc>
          <w:tcPr>
            <w:tcW w:w="2765" w:type="dxa"/>
          </w:tcPr>
          <w:p w14:paraId="0BC9A360" w14:textId="77777777" w:rsidR="00E30B70" w:rsidRDefault="00E30B70" w:rsidP="00D4457F">
            <w:pPr>
              <w:pStyle w:val="af5"/>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运动</w:t>
            </w:r>
          </w:p>
        </w:tc>
        <w:tc>
          <w:tcPr>
            <w:tcW w:w="2766" w:type="dxa"/>
          </w:tcPr>
          <w:p w14:paraId="518D4DCD" w14:textId="77777777" w:rsidR="00E30B70" w:rsidRDefault="00E30B70" w:rsidP="00D4457F">
            <w:pPr>
              <w:pStyle w:val="af5"/>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静止</w:t>
            </w:r>
            <w:r>
              <w:rPr>
                <w:rFonts w:hint="eastAsia"/>
              </w:rPr>
              <w:t>/</w:t>
            </w:r>
            <w:r>
              <w:rPr>
                <w:rFonts w:hint="eastAsia"/>
              </w:rPr>
              <w:t>运动</w:t>
            </w:r>
          </w:p>
        </w:tc>
      </w:tr>
      <w:tr w:rsidR="00E30B70" w14:paraId="418C3AC4" w14:textId="77777777" w:rsidTr="00D4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DAE35E2" w14:textId="77777777" w:rsidR="00E30B70" w:rsidRDefault="00E30B70" w:rsidP="00D4457F">
            <w:pPr>
              <w:pStyle w:val="af5"/>
              <w:ind w:firstLineChars="0" w:firstLine="0"/>
            </w:pPr>
            <w:r>
              <w:rPr>
                <w:rFonts w:hint="eastAsia"/>
              </w:rPr>
              <w:t>背景</w:t>
            </w:r>
          </w:p>
        </w:tc>
        <w:tc>
          <w:tcPr>
            <w:tcW w:w="2765" w:type="dxa"/>
          </w:tcPr>
          <w:p w14:paraId="5F55EF93" w14:textId="77777777" w:rsidR="00E30B70" w:rsidRDefault="00E30B70" w:rsidP="00D4457F">
            <w:pPr>
              <w:pStyle w:val="af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固定</w:t>
            </w:r>
          </w:p>
        </w:tc>
        <w:tc>
          <w:tcPr>
            <w:tcW w:w="2766" w:type="dxa"/>
          </w:tcPr>
          <w:p w14:paraId="7ED4B763" w14:textId="77777777" w:rsidR="00E30B70" w:rsidRDefault="00E30B70" w:rsidP="00D4457F">
            <w:pPr>
              <w:pStyle w:val="af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固定</w:t>
            </w:r>
            <w:r>
              <w:rPr>
                <w:rFonts w:hint="eastAsia"/>
              </w:rPr>
              <w:t>/</w:t>
            </w:r>
            <w:r>
              <w:rPr>
                <w:rFonts w:hint="eastAsia"/>
              </w:rPr>
              <w:t>运动</w:t>
            </w:r>
          </w:p>
        </w:tc>
      </w:tr>
      <w:tr w:rsidR="00E30B70" w14:paraId="1D8F548D" w14:textId="77777777" w:rsidTr="00D4457F">
        <w:tc>
          <w:tcPr>
            <w:cnfStyle w:val="001000000000" w:firstRow="0" w:lastRow="0" w:firstColumn="1" w:lastColumn="0" w:oddVBand="0" w:evenVBand="0" w:oddHBand="0" w:evenHBand="0" w:firstRowFirstColumn="0" w:firstRowLastColumn="0" w:lastRowFirstColumn="0" w:lastRowLastColumn="0"/>
            <w:tcW w:w="2765" w:type="dxa"/>
          </w:tcPr>
          <w:p w14:paraId="3BB736F6" w14:textId="77777777" w:rsidR="00E30B70" w:rsidRDefault="00E30B70" w:rsidP="00D4457F">
            <w:pPr>
              <w:pStyle w:val="af5"/>
              <w:ind w:firstLineChars="0" w:firstLine="0"/>
            </w:pPr>
            <w:r>
              <w:rPr>
                <w:rFonts w:hint="eastAsia"/>
              </w:rPr>
              <w:t>算法速度</w:t>
            </w:r>
          </w:p>
        </w:tc>
        <w:tc>
          <w:tcPr>
            <w:tcW w:w="2765" w:type="dxa"/>
          </w:tcPr>
          <w:p w14:paraId="7EC45953" w14:textId="77777777" w:rsidR="00E30B70" w:rsidRDefault="00E30B70" w:rsidP="00D4457F">
            <w:pPr>
              <w:pStyle w:val="af5"/>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较快</w:t>
            </w:r>
          </w:p>
        </w:tc>
        <w:tc>
          <w:tcPr>
            <w:tcW w:w="2766" w:type="dxa"/>
          </w:tcPr>
          <w:p w14:paraId="4DA3BCD0" w14:textId="77777777" w:rsidR="00E30B70" w:rsidRDefault="00E30B70" w:rsidP="00D4457F">
            <w:pPr>
              <w:pStyle w:val="af5"/>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较慢</w:t>
            </w:r>
          </w:p>
        </w:tc>
      </w:tr>
      <w:tr w:rsidR="00E30B70" w14:paraId="0AD98A4A" w14:textId="77777777" w:rsidTr="00D44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EAB68A9" w14:textId="77777777" w:rsidR="00E30B70" w:rsidRDefault="00E30B70" w:rsidP="00D4457F">
            <w:pPr>
              <w:pStyle w:val="af5"/>
              <w:ind w:firstLineChars="0" w:firstLine="0"/>
            </w:pPr>
            <w:r>
              <w:rPr>
                <w:rFonts w:hint="eastAsia"/>
              </w:rPr>
              <w:t>受遮挡影响</w:t>
            </w:r>
          </w:p>
        </w:tc>
        <w:tc>
          <w:tcPr>
            <w:tcW w:w="2765" w:type="dxa"/>
          </w:tcPr>
          <w:p w14:paraId="30DAE127" w14:textId="77777777" w:rsidR="00E30B70" w:rsidRDefault="00E30B70" w:rsidP="00D4457F">
            <w:pPr>
              <w:pStyle w:val="af5"/>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影响较小</w:t>
            </w:r>
          </w:p>
        </w:tc>
        <w:tc>
          <w:tcPr>
            <w:tcW w:w="2766" w:type="dxa"/>
          </w:tcPr>
          <w:p w14:paraId="57FC7320" w14:textId="77777777" w:rsidR="00E30B70" w:rsidRDefault="00E30B70" w:rsidP="00D4457F">
            <w:pPr>
              <w:pStyle w:val="af5"/>
              <w:keepNext/>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影响较大，会漏检</w:t>
            </w:r>
          </w:p>
        </w:tc>
      </w:tr>
    </w:tbl>
    <w:p w14:paraId="5BA02949" w14:textId="77777777" w:rsidR="00E30B70" w:rsidRDefault="00E30B70" w:rsidP="00E30B70">
      <w:pPr>
        <w:pStyle w:val="af5"/>
        <w:spacing w:line="240" w:lineRule="auto"/>
        <w:jc w:val="center"/>
      </w:pPr>
    </w:p>
    <w:p w14:paraId="3B74BF64" w14:textId="1BB80466" w:rsidR="00E30B70" w:rsidRDefault="00E30B70" w:rsidP="00E30B70">
      <w:pPr>
        <w:pStyle w:val="af5"/>
      </w:pPr>
    </w:p>
    <w:p w14:paraId="367E05FC" w14:textId="1DE3098B" w:rsidR="00E30B70" w:rsidRPr="000A7CFE" w:rsidRDefault="00E42B30" w:rsidP="00E42B30">
      <w:pPr>
        <w:pStyle w:val="af5"/>
      </w:pPr>
      <w:r>
        <w:rPr>
          <w:rFonts w:hint="eastAsia"/>
        </w:rPr>
        <w:t>在目标检测模块中，本文利用</w:t>
      </w:r>
      <w:r w:rsidR="00E30B70">
        <w:rPr>
          <w:rFonts w:hint="eastAsia"/>
        </w:rPr>
        <w:t>基于高斯混合模型检测监控视频中的前景和背景</w:t>
      </w:r>
      <w:r>
        <w:rPr>
          <w:rFonts w:hint="eastAsia"/>
        </w:rPr>
        <w:t>方法：</w:t>
      </w:r>
      <w:r w:rsidR="00E30B70" w:rsidRPr="000A7CFE">
        <w:t>1.</w:t>
      </w:r>
      <w:r w:rsidR="00E30B70" w:rsidRPr="000A7CFE">
        <w:t>初始化每个高斯模型矩阵参数。</w:t>
      </w:r>
      <w:r w:rsidR="00E30B70" w:rsidRPr="000A7CFE">
        <w:t>2.</w:t>
      </w:r>
      <w:r w:rsidR="00E30B70" w:rsidRPr="000A7CFE">
        <w:t>取视频中</w:t>
      </w:r>
      <w:r w:rsidR="00E30B70">
        <w:rPr>
          <w:rFonts w:hint="eastAsia"/>
        </w:rPr>
        <w:t>第</w:t>
      </w:r>
      <w:r w:rsidR="00E30B70">
        <w:rPr>
          <w:rFonts w:hint="eastAsia"/>
        </w:rPr>
        <w:t>N</w:t>
      </w:r>
      <w:r w:rsidR="00E30B70" w:rsidRPr="000A7CFE">
        <w:t>帧数据图像</w:t>
      </w:r>
      <w:r w:rsidR="00E30B70">
        <w:rPr>
          <w:rFonts w:hint="eastAsia"/>
        </w:rPr>
        <w:t>训练高斯混合模型</w:t>
      </w:r>
      <w:r w:rsidR="00E30B70" w:rsidRPr="000A7CFE">
        <w:t>。</w:t>
      </w:r>
      <w:r w:rsidR="00E30B70">
        <w:rPr>
          <w:rFonts w:hint="eastAsia"/>
        </w:rPr>
        <w:t>分析第一个像素值之后利用它做首个高斯分布。</w:t>
      </w:r>
      <w:r w:rsidR="00E30B70" w:rsidRPr="000A7CFE">
        <w:t>3.</w:t>
      </w:r>
      <w:r w:rsidR="00E30B70">
        <w:rPr>
          <w:rFonts w:hint="eastAsia"/>
        </w:rPr>
        <w:t>依次迭代后面的像素值将像素值与之前已有的高斯均值对比</w:t>
      </w:r>
      <w:r w:rsidR="00E30B70" w:rsidRPr="000A7CFE">
        <w:t>，如果该像素点的值与模型</w:t>
      </w:r>
      <w:r w:rsidR="00E30B70">
        <w:rPr>
          <w:rFonts w:hint="eastAsia"/>
        </w:rPr>
        <w:t>的</w:t>
      </w:r>
      <w:r w:rsidR="00E30B70" w:rsidRPr="000A7CFE">
        <w:t>均值差</w:t>
      </w:r>
      <w:r w:rsidR="00E30B70">
        <w:rPr>
          <w:rFonts w:hint="eastAsia"/>
        </w:rPr>
        <w:t>的方差不超过</w:t>
      </w:r>
      <w:r w:rsidR="00E30B70">
        <w:rPr>
          <w:rFonts w:hint="eastAsia"/>
        </w:rPr>
        <w:t>3</w:t>
      </w:r>
      <w:r w:rsidR="00E30B70">
        <w:rPr>
          <w:rFonts w:hint="eastAsia"/>
        </w:rPr>
        <w:t>倍</w:t>
      </w:r>
      <w:r w:rsidR="00E30B70" w:rsidRPr="000A7CFE">
        <w:t>，</w:t>
      </w:r>
      <w:r w:rsidR="00E30B70">
        <w:rPr>
          <w:rFonts w:hint="eastAsia"/>
        </w:rPr>
        <w:t>则可判断属于该分布</w:t>
      </w:r>
      <w:r w:rsidR="00E30B70" w:rsidRPr="000A7CFE">
        <w:t>，</w:t>
      </w:r>
      <w:r w:rsidR="00E30B70">
        <w:rPr>
          <w:rFonts w:hint="eastAsia"/>
        </w:rPr>
        <w:t>并更新参数</w:t>
      </w:r>
      <w:r w:rsidR="00E30B70" w:rsidRPr="000A7CFE">
        <w:t>。</w:t>
      </w:r>
      <w:r w:rsidR="00E30B70" w:rsidRPr="000A7CFE">
        <w:t>4.</w:t>
      </w:r>
      <w:r w:rsidR="00E30B70" w:rsidRPr="000A7CFE">
        <w:t>如果</w:t>
      </w:r>
      <w:r w:rsidR="00E30B70">
        <w:rPr>
          <w:rFonts w:hint="eastAsia"/>
        </w:rPr>
        <w:t>当前</w:t>
      </w:r>
      <w:r w:rsidR="00E30B70" w:rsidRPr="000A7CFE">
        <w:t>像素不满足高斯分布，</w:t>
      </w:r>
      <w:r w:rsidR="00E30B70">
        <w:rPr>
          <w:rFonts w:hint="eastAsia"/>
        </w:rPr>
        <w:t>则在它的基础上创建新的高斯分布模型</w:t>
      </w:r>
      <w:r w:rsidR="00E30B70" w:rsidRPr="000A7CFE">
        <w:t>。</w:t>
      </w:r>
    </w:p>
    <w:p w14:paraId="1BB86399" w14:textId="77777777" w:rsidR="00E30B70" w:rsidRDefault="00E30B70" w:rsidP="00E30B70">
      <w:pPr>
        <w:pStyle w:val="af5"/>
      </w:pPr>
    </w:p>
    <w:p w14:paraId="0BD1B043" w14:textId="77777777" w:rsidR="00E30B70" w:rsidRDefault="00E30B70" w:rsidP="00E30B70">
      <w:pPr>
        <w:pStyle w:val="af5"/>
      </w:pPr>
    </w:p>
    <w:p w14:paraId="741338BE" w14:textId="77777777" w:rsidR="00E30B70" w:rsidRPr="00027F4B" w:rsidRDefault="00E30B70" w:rsidP="00E30B70">
      <w:pPr>
        <w:ind w:firstLine="420"/>
        <w:rPr>
          <w:rFonts w:ascii="Times New Roman" w:hAnsi="Times New Roman"/>
          <w:sz w:val="24"/>
          <w:szCs w:val="24"/>
        </w:rPr>
      </w:pPr>
    </w:p>
    <w:p w14:paraId="2074C7F0" w14:textId="3F9C48E4" w:rsidR="00E30B70" w:rsidRPr="006F5DBE" w:rsidRDefault="00E30B70" w:rsidP="00E30B70">
      <w:pPr>
        <w:pStyle w:val="a0"/>
      </w:pPr>
      <w:bookmarkStart w:id="130" w:name="_Toc68223742"/>
      <w:r>
        <w:rPr>
          <w:rFonts w:hint="eastAsia"/>
        </w:rPr>
        <w:t>云平台</w:t>
      </w:r>
      <w:r w:rsidR="00D13977">
        <w:rPr>
          <w:rFonts w:hint="eastAsia"/>
        </w:rPr>
        <w:t>模块</w:t>
      </w:r>
      <w:r>
        <w:rPr>
          <w:rFonts w:hint="eastAsia"/>
        </w:rPr>
        <w:t>的人脸识别</w:t>
      </w:r>
      <w:r w:rsidR="00D13977">
        <w:rPr>
          <w:rFonts w:hint="eastAsia"/>
        </w:rPr>
        <w:t>及目标跟踪</w:t>
      </w:r>
      <w:bookmarkEnd w:id="130"/>
    </w:p>
    <w:p w14:paraId="17ACAEAC" w14:textId="224A92F9" w:rsidR="00E30B70" w:rsidRDefault="00E30B70" w:rsidP="001C77CC">
      <w:pPr>
        <w:pStyle w:val="af5"/>
      </w:pPr>
      <w:r>
        <w:rPr>
          <w:rFonts w:hint="eastAsia"/>
        </w:rPr>
        <w:t>由于边缘侧的计算能力有限，人脸识别模块如果放在边缘侧处理的话，必然会占用大量的计算资源。所以本文提出的架构考虑把人脸识别的部分放在云端。人脸识别会涉及到卷积神经网络。</w:t>
      </w:r>
    </w:p>
    <w:p w14:paraId="56B5C6AA" w14:textId="77777777" w:rsidR="00E30B70" w:rsidRDefault="00E30B70" w:rsidP="00E30B70">
      <w:pPr>
        <w:pStyle w:val="af5"/>
      </w:pPr>
      <w:r>
        <w:rPr>
          <w:rFonts w:hint="eastAsia"/>
        </w:rPr>
        <w:t>经由摄像头采集层和边缘测计算层，监控视频数据做了大量的预处理操作，已经把噪音过滤，只截取每帧图像中的人脸部分数据，这样原来</w:t>
      </w:r>
      <w:r>
        <w:rPr>
          <w:rFonts w:hint="eastAsia"/>
        </w:rPr>
        <w:t>6</w:t>
      </w:r>
      <w:r>
        <w:t>40*480</w:t>
      </w:r>
      <w:r>
        <w:rPr>
          <w:rFonts w:hint="eastAsia"/>
        </w:rPr>
        <w:t>的图片就可以压缩成原来的十分之一的大小，大大减少了数据的冗余量和噪音。这样云端服务器只需要处理这些人脸数据就可以，而不用关心图像的背景信息。</w:t>
      </w:r>
    </w:p>
    <w:p w14:paraId="16933ADB" w14:textId="77777777" w:rsidR="00E30B70" w:rsidRDefault="00E30B70" w:rsidP="00E30B70">
      <w:pPr>
        <w:pStyle w:val="af5"/>
      </w:pPr>
      <w:r w:rsidRPr="00E9254D">
        <w:rPr>
          <w:rFonts w:hint="eastAsia"/>
        </w:rPr>
        <w:t>人脸识别虽然看起来是一个分类任务，但是在很多实际应用中很难用普通的分类器来处理，原因之一是每个类</w:t>
      </w:r>
      <w:r w:rsidRPr="00E9254D">
        <w:rPr>
          <w:rFonts w:hint="eastAsia"/>
        </w:rPr>
        <w:t>(</w:t>
      </w:r>
      <w:r w:rsidRPr="00E9254D">
        <w:rPr>
          <w:rFonts w:hint="eastAsia"/>
        </w:rPr>
        <w:t>人</w:t>
      </w:r>
      <w:r w:rsidRPr="00E9254D">
        <w:rPr>
          <w:rFonts w:hint="eastAsia"/>
        </w:rPr>
        <w:t>)</w:t>
      </w:r>
      <w:r w:rsidRPr="00E9254D">
        <w:rPr>
          <w:rFonts w:hint="eastAsia"/>
        </w:rPr>
        <w:t>的训练样本很少。</w:t>
      </w:r>
      <w:r>
        <w:rPr>
          <w:rFonts w:hint="eastAsia"/>
        </w:rPr>
        <w:t>例如公司的刷脸门禁系</w:t>
      </w:r>
      <w:r>
        <w:rPr>
          <w:rFonts w:hint="eastAsia"/>
        </w:rPr>
        <w:lastRenderedPageBreak/>
        <w:t>统，一般只需要员工提供少数照片即可而不是几百张，</w:t>
      </w:r>
      <w:r w:rsidRPr="00E9254D">
        <w:rPr>
          <w:rFonts w:hint="eastAsia"/>
        </w:rPr>
        <w:t>而且员工总数可能也很少，小型企业一般只有几十或者几百人。当然我们可以把非公司的其他人的照片也拿过来作为训练数据和分类，</w:t>
      </w:r>
      <w:r>
        <w:rPr>
          <w:rFonts w:hint="eastAsia"/>
        </w:rPr>
        <w:t>如果归类为其他人，则无法通过审核。</w:t>
      </w:r>
      <w:r>
        <w:tab/>
      </w:r>
    </w:p>
    <w:p w14:paraId="2945A7E5" w14:textId="77777777" w:rsidR="00E30B70" w:rsidRDefault="00E30B70" w:rsidP="00E30B70">
      <w:pPr>
        <w:pStyle w:val="af5"/>
      </w:pPr>
    </w:p>
    <w:p w14:paraId="7046C8D7" w14:textId="77777777" w:rsidR="00E30B70" w:rsidRDefault="00E30B70" w:rsidP="00E30B70">
      <w:pPr>
        <w:pStyle w:val="af5"/>
      </w:pPr>
    </w:p>
    <w:p w14:paraId="6693D956" w14:textId="77777777" w:rsidR="00E30B70" w:rsidRDefault="00E30B70" w:rsidP="00E30B70">
      <w:pPr>
        <w:pStyle w:val="af5"/>
        <w:spacing w:line="240" w:lineRule="auto"/>
      </w:pPr>
      <w:r w:rsidRPr="00CE1BDB">
        <w:rPr>
          <w:noProof/>
        </w:rPr>
        <w:drawing>
          <wp:inline distT="0" distB="0" distL="0" distR="0" wp14:anchorId="0AE2F777" wp14:editId="403C3D0A">
            <wp:extent cx="5274310" cy="8769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876935"/>
                    </a:xfrm>
                    <a:prstGeom prst="rect">
                      <a:avLst/>
                    </a:prstGeom>
                  </pic:spPr>
                </pic:pic>
              </a:graphicData>
            </a:graphic>
          </wp:inline>
        </w:drawing>
      </w:r>
    </w:p>
    <w:p w14:paraId="5105B48C" w14:textId="07EFC9D8" w:rsidR="00E30B70" w:rsidRDefault="00E30B70" w:rsidP="00E30B70">
      <w:pPr>
        <w:pStyle w:val="a7"/>
        <w:jc w:val="center"/>
      </w:pPr>
      <w:r>
        <w:rPr>
          <w:rFonts w:hint="eastAsia"/>
        </w:rPr>
        <w:t>图</w:t>
      </w:r>
      <w:r w:rsidR="00EF2DF4">
        <w:t>2</w:t>
      </w:r>
      <w:r>
        <w:t xml:space="preserve">-18 </w:t>
      </w:r>
      <w:proofErr w:type="spellStart"/>
      <w:r>
        <w:rPr>
          <w:rFonts w:hint="eastAsia"/>
        </w:rPr>
        <w:t>facenet</w:t>
      </w:r>
      <w:proofErr w:type="spellEnd"/>
      <w:r>
        <w:rPr>
          <w:rFonts w:hint="eastAsia"/>
        </w:rPr>
        <w:t>网络结构图</w:t>
      </w:r>
    </w:p>
    <w:p w14:paraId="62EC45CF" w14:textId="77777777" w:rsidR="00E30B70" w:rsidRDefault="00E30B70" w:rsidP="00E30B70">
      <w:pPr>
        <w:pStyle w:val="af5"/>
        <w:spacing w:line="240" w:lineRule="auto"/>
      </w:pPr>
    </w:p>
    <w:p w14:paraId="1D3F0612" w14:textId="77777777" w:rsidR="00E30B70" w:rsidRDefault="00E30B70" w:rsidP="00E30B70">
      <w:pPr>
        <w:pStyle w:val="af5"/>
      </w:pPr>
    </w:p>
    <w:p w14:paraId="15D89B49" w14:textId="4F82009F" w:rsidR="00E30B70" w:rsidRDefault="00E30B70" w:rsidP="00E30B70">
      <w:pPr>
        <w:pStyle w:val="af5"/>
      </w:pPr>
      <w:r w:rsidRPr="00CD7DF0">
        <w:t>如上图所示</w:t>
      </w:r>
      <w:proofErr w:type="spellStart"/>
      <w:r w:rsidRPr="00352E7E">
        <w:rPr>
          <w:rFonts w:hint="eastAsia"/>
        </w:rPr>
        <w:t>FaceNet</w:t>
      </w:r>
      <w:proofErr w:type="spellEnd"/>
      <w:r w:rsidRPr="00352E7E">
        <w:rPr>
          <w:rFonts w:hint="eastAsia"/>
        </w:rPr>
        <w:t>模型结构如</w:t>
      </w:r>
      <w:r>
        <w:rPr>
          <w:rFonts w:hint="eastAsia"/>
        </w:rPr>
        <w:t>图</w:t>
      </w:r>
      <w:r w:rsidR="003A354C">
        <w:t>2</w:t>
      </w:r>
      <w:r>
        <w:t>-18</w:t>
      </w:r>
      <w:r w:rsidRPr="00352E7E">
        <w:rPr>
          <w:rFonts w:hint="eastAsia"/>
        </w:rPr>
        <w:t>所示。输入是一个</w:t>
      </w:r>
      <w:r w:rsidRPr="00352E7E">
        <w:rPr>
          <w:rFonts w:hint="eastAsia"/>
        </w:rPr>
        <w:t>Batch</w:t>
      </w:r>
      <w:r w:rsidRPr="00352E7E">
        <w:rPr>
          <w:rFonts w:hint="eastAsia"/>
        </w:rPr>
        <w:t>的数据</w:t>
      </w:r>
      <w:r w:rsidRPr="00352E7E">
        <w:rPr>
          <w:rFonts w:hint="eastAsia"/>
        </w:rPr>
        <w:t>(Batch</w:t>
      </w:r>
      <w:r w:rsidRPr="00352E7E">
        <w:rPr>
          <w:rFonts w:hint="eastAsia"/>
        </w:rPr>
        <w:t>的寻找后面会讲到</w:t>
      </w:r>
      <w:r w:rsidRPr="00352E7E">
        <w:rPr>
          <w:rFonts w:hint="eastAsia"/>
        </w:rPr>
        <w:t>)</w:t>
      </w:r>
      <w:r w:rsidRPr="00352E7E">
        <w:rPr>
          <w:rFonts w:hint="eastAsia"/>
        </w:rPr>
        <w:t>，然后经过一个深度的卷积网络后变成一个向量</w:t>
      </w:r>
      <w:r w:rsidRPr="00352E7E">
        <w:rPr>
          <w:rFonts w:hint="eastAsia"/>
        </w:rPr>
        <w:t>(face embedding)</w:t>
      </w:r>
      <w:r w:rsidRPr="00352E7E">
        <w:rPr>
          <w:rFonts w:hint="eastAsia"/>
        </w:rPr>
        <w:t>，最后使用</w:t>
      </w:r>
      <w:r w:rsidRPr="00352E7E">
        <w:rPr>
          <w:rFonts w:hint="eastAsia"/>
        </w:rPr>
        <w:t>Triple Loss</w:t>
      </w:r>
      <w:r w:rsidRPr="00352E7E">
        <w:rPr>
          <w:rFonts w:hint="eastAsia"/>
        </w:rPr>
        <w:t>进行训练，调整参数。</w:t>
      </w:r>
      <w:r w:rsidRPr="00CD7DF0">
        <w:br/>
      </w:r>
      <w:r w:rsidRPr="00CD7DF0">
        <w:rPr>
          <w:b/>
          <w:bCs/>
        </w:rPr>
        <w:t>batch</w:t>
      </w:r>
      <w:r w:rsidRPr="00CD7DF0">
        <w:t> </w:t>
      </w:r>
      <w:r w:rsidRPr="00CD7DF0">
        <w:t>：</w:t>
      </w:r>
      <w:r>
        <w:rPr>
          <w:rFonts w:hint="eastAsia"/>
        </w:rPr>
        <w:t>即</w:t>
      </w:r>
      <w:r w:rsidRPr="00CD7DF0">
        <w:t>输入的人脸图像，</w:t>
      </w:r>
      <w:r>
        <w:rPr>
          <w:rFonts w:hint="eastAsia"/>
        </w:rPr>
        <w:t>这里的人脸图像是已经裁剪到固定尺寸</w:t>
      </w:r>
      <w:r>
        <w:t>(200*160)</w:t>
      </w:r>
      <w:r>
        <w:rPr>
          <w:rFonts w:hint="eastAsia"/>
        </w:rPr>
        <w:t>的样本</w:t>
      </w:r>
      <w:r w:rsidRPr="00CD7DF0">
        <w:t>这里的样本是已经经过人脸检测</w:t>
      </w:r>
      <w:r>
        <w:rPr>
          <w:rFonts w:hint="eastAsia"/>
        </w:rPr>
        <w:t>步骤</w:t>
      </w:r>
      <w:r w:rsidRPr="00CD7DF0">
        <w:t>找到</w:t>
      </w:r>
      <w:r>
        <w:rPr>
          <w:rFonts w:hint="eastAsia"/>
        </w:rPr>
        <w:t>了</w:t>
      </w:r>
      <w:r w:rsidRPr="00CD7DF0">
        <w:t>人脸并裁剪到固定尺寸（例如</w:t>
      </w:r>
      <w:r w:rsidRPr="00CD7DF0">
        <w:t>160x160</w:t>
      </w:r>
      <w:r w:rsidRPr="00CD7DF0">
        <w:t>）的图片样本。</w:t>
      </w:r>
      <w:r w:rsidRPr="00CD7DF0">
        <w:br/>
      </w:r>
      <w:r w:rsidRPr="00CD7DF0">
        <w:rPr>
          <w:b/>
          <w:bCs/>
        </w:rPr>
        <w:t>Deep architecture</w:t>
      </w:r>
      <w:r w:rsidRPr="00CD7DF0">
        <w:rPr>
          <w:b/>
          <w:bCs/>
        </w:rPr>
        <w:t>：</w:t>
      </w:r>
      <w:r w:rsidRPr="00CD7DF0">
        <w:t>指的是采用一种</w:t>
      </w:r>
      <w:r>
        <w:rPr>
          <w:rFonts w:hint="eastAsia"/>
        </w:rPr>
        <w:t>深度</w:t>
      </w:r>
      <w:r w:rsidRPr="00CD7DF0">
        <w:t>架构例如</w:t>
      </w:r>
      <w:proofErr w:type="spellStart"/>
      <w:r w:rsidRPr="00CD7DF0">
        <w:t>imagenet</w:t>
      </w:r>
      <w:proofErr w:type="spellEnd"/>
      <w:r>
        <w:rPr>
          <w:rFonts w:hint="eastAsia"/>
        </w:rPr>
        <w:t>，</w:t>
      </w:r>
      <w:r w:rsidRPr="00CD7DF0">
        <w:t xml:space="preserve"> ZF</w:t>
      </w:r>
      <w:r w:rsidRPr="00CD7DF0">
        <w:t>，</w:t>
      </w:r>
      <w:proofErr w:type="spellStart"/>
      <w:r w:rsidRPr="00CD7DF0">
        <w:t>googlenet</w:t>
      </w:r>
      <w:proofErr w:type="spellEnd"/>
      <w:r w:rsidRPr="00CD7DF0">
        <w:t>等。</w:t>
      </w:r>
      <w:r w:rsidRPr="00CD7DF0">
        <w:br/>
      </w:r>
      <w:r w:rsidRPr="00CD7DF0">
        <w:rPr>
          <w:b/>
          <w:bCs/>
        </w:rPr>
        <w:t>L2</w:t>
      </w:r>
      <w:r w:rsidRPr="00CD7DF0">
        <w:t> </w:t>
      </w:r>
      <w:r w:rsidRPr="00CD7DF0">
        <w:t>：是指特征归一化（使其特征的</w:t>
      </w:r>
      <w:r w:rsidRPr="00CD7DF0">
        <w:t>||f(x)||2=1,</w:t>
      </w:r>
      <w:r w:rsidRPr="00CD7DF0">
        <w:t>这里是</w:t>
      </w:r>
      <w:r>
        <w:rPr>
          <w:rFonts w:hint="eastAsia"/>
        </w:rPr>
        <w:t>平方</w:t>
      </w:r>
      <w:r w:rsidRPr="00CD7DF0">
        <w:t>的意思。</w:t>
      </w:r>
      <w:r>
        <w:rPr>
          <w:rFonts w:hint="eastAsia"/>
        </w:rPr>
        <w:t>所有的特征会被映射到一个超球面上。</w:t>
      </w:r>
      <w:r w:rsidRPr="00CD7DF0">
        <w:t>)</w:t>
      </w:r>
      <w:r w:rsidRPr="00CD7DF0">
        <w:br/>
      </w:r>
      <w:r w:rsidRPr="00CD7DF0">
        <w:rPr>
          <w:b/>
          <w:bCs/>
        </w:rPr>
        <w:t>Embeddings</w:t>
      </w:r>
      <w:r w:rsidRPr="00CD7DF0">
        <w:t>：</w:t>
      </w:r>
      <w:r>
        <w:rPr>
          <w:rFonts w:hint="eastAsia"/>
        </w:rPr>
        <w:t>指前面已经学习过的神经网络</w:t>
      </w:r>
      <w:r w:rsidRPr="00CD7DF0">
        <w:t>，</w:t>
      </w:r>
      <w:r w:rsidRPr="00CD7DF0">
        <w:t>L2</w:t>
      </w:r>
      <w:r w:rsidRPr="00CD7DF0">
        <w:t>归一化后生成的特征向量（这个特征向量就代表了输入的一张样本图片）</w:t>
      </w:r>
      <w:r w:rsidRPr="00CD7DF0">
        <w:br/>
      </w:r>
      <w:proofErr w:type="spellStart"/>
      <w:r w:rsidRPr="00CD7DF0">
        <w:rPr>
          <w:b/>
          <w:bCs/>
        </w:rPr>
        <w:t>riplet</w:t>
      </w:r>
      <w:proofErr w:type="spellEnd"/>
      <w:r w:rsidRPr="00CD7DF0">
        <w:rPr>
          <w:b/>
          <w:bCs/>
        </w:rPr>
        <w:t xml:space="preserve"> Loss</w:t>
      </w:r>
      <w:r w:rsidRPr="00CD7DF0">
        <w:t>：</w:t>
      </w:r>
      <w:r w:rsidRPr="00CD7DF0">
        <w:t xml:space="preserve"> </w:t>
      </w:r>
      <w:r w:rsidRPr="00CD7DF0">
        <w:t>就是有三张图片输入的</w:t>
      </w:r>
      <w:r w:rsidRPr="00CD7DF0">
        <w:t>Loss</w:t>
      </w:r>
      <w:r w:rsidRPr="00CD7DF0">
        <w:t>（之前的都是</w:t>
      </w:r>
      <w:r w:rsidRPr="00CD7DF0">
        <w:t>Double Loss</w:t>
      </w:r>
      <w:r w:rsidRPr="00CD7DF0">
        <w:t>或者</w:t>
      </w:r>
      <w:r w:rsidRPr="00CD7DF0">
        <w:t xml:space="preserve"> </w:t>
      </w:r>
      <w:r w:rsidRPr="00CD7DF0">
        <w:t>是</w:t>
      </w:r>
      <w:r w:rsidRPr="00CD7DF0">
        <w:t xml:space="preserve"> </w:t>
      </w:r>
      <w:proofErr w:type="spellStart"/>
      <w:r w:rsidRPr="00CD7DF0">
        <w:t>SingleLoss</w:t>
      </w:r>
      <w:proofErr w:type="spellEnd"/>
      <w:r w:rsidRPr="00CD7DF0">
        <w:t>）。直接学习特征间的可分性：</w:t>
      </w:r>
      <w:r>
        <w:rPr>
          <w:rFonts w:hint="eastAsia"/>
        </w:rPr>
        <w:t>相似对象</w:t>
      </w:r>
      <w:r w:rsidRPr="00CD7DF0">
        <w:t>之间的特征距离要尽可能的小，</w:t>
      </w:r>
      <w:r>
        <w:rPr>
          <w:rFonts w:hint="eastAsia"/>
        </w:rPr>
        <w:t>不相似对象之间特征距离会比较大</w:t>
      </w:r>
      <w:r w:rsidRPr="00CD7DF0">
        <w:t>。</w:t>
      </w:r>
    </w:p>
    <w:p w14:paraId="6641A358" w14:textId="15DEE383" w:rsidR="00E30B70" w:rsidRPr="00CD7DF0" w:rsidRDefault="008802D1" w:rsidP="00E30B70">
      <w:pPr>
        <w:pStyle w:val="af5"/>
        <w:spacing w:line="240" w:lineRule="auto"/>
      </w:pPr>
      <w:r>
        <w:rPr>
          <w:rFonts w:hint="eastAsia"/>
        </w:rPr>
        <w:t>云平台主要负责识别摄像头采集的视频流中的人脸信息，并自动在图像中检测和跟踪人脸。本文采用了基于</w:t>
      </w:r>
      <w:proofErr w:type="spellStart"/>
      <w:r>
        <w:rPr>
          <w:rFonts w:hint="eastAsia"/>
        </w:rPr>
        <w:t>FaceNet</w:t>
      </w:r>
      <w:proofErr w:type="spellEnd"/>
      <w:r>
        <w:rPr>
          <w:rFonts w:hint="eastAsia"/>
        </w:rPr>
        <w:t>的人脸识别算法</w:t>
      </w:r>
      <w:r w:rsidR="00D4227D">
        <w:rPr>
          <w:rFonts w:hint="eastAsia"/>
        </w:rPr>
        <w:t>，该算法可以提取图像中的人脸特征到欧几里得空间，与人脸库中的人脸数据比对计算人脸相似度。如图所示。</w:t>
      </w:r>
    </w:p>
    <w:p w14:paraId="0300B760" w14:textId="3BEBB780" w:rsidR="00E30B70" w:rsidRDefault="00E30B70" w:rsidP="00E30B70">
      <w:pPr>
        <w:pStyle w:val="af5"/>
        <w:spacing w:line="240" w:lineRule="auto"/>
      </w:pPr>
    </w:p>
    <w:p w14:paraId="579DF663" w14:textId="77777777" w:rsidR="00C378C3" w:rsidRDefault="00C378C3" w:rsidP="00E30B70">
      <w:pPr>
        <w:pStyle w:val="af5"/>
        <w:spacing w:line="240" w:lineRule="auto"/>
        <w:ind w:firstLineChars="0" w:firstLine="0"/>
      </w:pPr>
    </w:p>
    <w:p w14:paraId="333F4E05" w14:textId="77777777" w:rsidR="00E30B70" w:rsidRDefault="00E30B70" w:rsidP="00E30B70">
      <w:pPr>
        <w:pStyle w:val="af5"/>
        <w:spacing w:line="240" w:lineRule="auto"/>
        <w:ind w:firstLineChars="0" w:firstLine="0"/>
      </w:pPr>
    </w:p>
    <w:p w14:paraId="1EA0E864" w14:textId="77777777" w:rsidR="00E30B70" w:rsidRPr="00117721" w:rsidRDefault="00E30B70" w:rsidP="00E30B70">
      <w:pPr>
        <w:pStyle w:val="af5"/>
        <w:spacing w:line="240" w:lineRule="auto"/>
        <w:ind w:firstLineChars="0" w:firstLine="0"/>
      </w:pPr>
    </w:p>
    <w:p w14:paraId="1DFFFE40" w14:textId="77777777" w:rsidR="00E30B70" w:rsidRDefault="00E30B70" w:rsidP="00E30B70">
      <w:pPr>
        <w:pStyle w:val="a0"/>
      </w:pPr>
      <w:bookmarkStart w:id="131" w:name="_Toc68223743"/>
      <w:r>
        <w:rPr>
          <w:rFonts w:hint="eastAsia"/>
        </w:rPr>
        <w:t>本章小节</w:t>
      </w:r>
      <w:bookmarkEnd w:id="131"/>
    </w:p>
    <w:p w14:paraId="00C9A064" w14:textId="6121951E" w:rsidR="00E30B70" w:rsidRDefault="00E30B70" w:rsidP="00E30B70">
      <w:pPr>
        <w:pStyle w:val="af5"/>
      </w:pPr>
      <w:r>
        <w:rPr>
          <w:rFonts w:hint="eastAsia"/>
        </w:rPr>
        <w:lastRenderedPageBreak/>
        <w:t>本章完整的</w:t>
      </w:r>
      <w:r w:rsidR="00466545">
        <w:rPr>
          <w:rFonts w:hint="eastAsia"/>
        </w:rPr>
        <w:t>设计</w:t>
      </w:r>
      <w:r>
        <w:rPr>
          <w:rFonts w:hint="eastAsia"/>
        </w:rPr>
        <w:t>了</w:t>
      </w:r>
      <w:r w:rsidR="00466545">
        <w:rPr>
          <w:rFonts w:hint="eastAsia"/>
        </w:rPr>
        <w:t>基于云边端协同的视频分析系统</w:t>
      </w:r>
      <w:r>
        <w:rPr>
          <w:rFonts w:hint="eastAsia"/>
        </w:rPr>
        <w:t>。分别从视频采集模块、边缘侧预处理模块以及云端人脸识别模块介绍了整个系统的运行流程。视频采集模块解析网络监控摄像头的数据之后交给边缘侧模块，边缘模块负责批量视频数据的人脸检测，其中搭建了</w:t>
      </w:r>
      <w:proofErr w:type="spellStart"/>
      <w:r>
        <w:rPr>
          <w:rFonts w:hint="eastAsia"/>
        </w:rPr>
        <w:t>spark</w:t>
      </w:r>
      <w:r>
        <w:t>+</w:t>
      </w:r>
      <w:r>
        <w:rPr>
          <w:rFonts w:hint="eastAsia"/>
        </w:rPr>
        <w:t>kafka</w:t>
      </w:r>
      <w:proofErr w:type="spellEnd"/>
      <w:r>
        <w:rPr>
          <w:rFonts w:hint="eastAsia"/>
        </w:rPr>
        <w:t>的边缘</w:t>
      </w:r>
      <w:r w:rsidR="001C77CC">
        <w:rPr>
          <w:rFonts w:hint="eastAsia"/>
        </w:rPr>
        <w:t>分布式数据处理</w:t>
      </w:r>
      <w:r>
        <w:rPr>
          <w:rFonts w:hint="eastAsia"/>
        </w:rPr>
        <w:t>平台，利用</w:t>
      </w:r>
      <w:proofErr w:type="spellStart"/>
      <w:r>
        <w:rPr>
          <w:rFonts w:hint="eastAsia"/>
        </w:rPr>
        <w:t>opencv</w:t>
      </w:r>
      <w:proofErr w:type="spellEnd"/>
      <w:r>
        <w:rPr>
          <w:rFonts w:hint="eastAsia"/>
        </w:rPr>
        <w:t>和</w:t>
      </w:r>
      <w:proofErr w:type="spellStart"/>
      <w:r>
        <w:rPr>
          <w:rFonts w:hint="eastAsia"/>
        </w:rPr>
        <w:t>ffmpeg</w:t>
      </w:r>
      <w:proofErr w:type="spellEnd"/>
      <w:r>
        <w:rPr>
          <w:rFonts w:hint="eastAsia"/>
        </w:rPr>
        <w:t>库分析监控视频数据，并就目标检测的三种算法做出对比实验，优化预处理的输出，最后云端平台利用深度卷积神经网络算法，与本地人脸数据库进行人脸对比和人脸识别以及实时更新本地人脸数据库。经过三层模块的协同处理之后，本系统最后会归纳不同对象</w:t>
      </w:r>
      <w:r w:rsidR="00A1460C">
        <w:rPr>
          <w:rFonts w:hint="eastAsia"/>
        </w:rPr>
        <w:t>目标</w:t>
      </w:r>
      <w:r>
        <w:rPr>
          <w:rFonts w:hint="eastAsia"/>
        </w:rPr>
        <w:t>在特定地理区域内一段时间的行动轨迹，通过智能化的手段缓解了监控视频人工分析的痛楚</w:t>
      </w:r>
      <w:r w:rsidR="001C77CC">
        <w:rPr>
          <w:rFonts w:hint="eastAsia"/>
        </w:rPr>
        <w:t>，可以</w:t>
      </w:r>
      <w:r w:rsidR="00466545">
        <w:rPr>
          <w:rFonts w:hint="eastAsia"/>
        </w:rPr>
        <w:t>应用在实时</w:t>
      </w:r>
      <w:r w:rsidR="00EF2BC9">
        <w:rPr>
          <w:rFonts w:hint="eastAsia"/>
        </w:rPr>
        <w:t>视频分析</w:t>
      </w:r>
      <w:r w:rsidR="00466545">
        <w:rPr>
          <w:rFonts w:hint="eastAsia"/>
        </w:rPr>
        <w:t>的场景</w:t>
      </w:r>
      <w:r>
        <w:rPr>
          <w:rFonts w:hint="eastAsia"/>
        </w:rPr>
        <w:t>。</w:t>
      </w:r>
    </w:p>
    <w:p w14:paraId="762645CD" w14:textId="7972595E" w:rsidR="00185D00" w:rsidRPr="00185D00" w:rsidRDefault="00185D00" w:rsidP="002E305F">
      <w:pPr>
        <w:pStyle w:val="af5"/>
      </w:pPr>
    </w:p>
    <w:p w14:paraId="6B29F2C1" w14:textId="2E3C4202" w:rsidR="00CD604B" w:rsidRPr="00CD604B" w:rsidRDefault="00CD604B" w:rsidP="00CD604B">
      <w:pPr>
        <w:pStyle w:val="af5"/>
      </w:pPr>
    </w:p>
    <w:p w14:paraId="0BCAB75A" w14:textId="1A366625" w:rsidR="00C31C14" w:rsidRDefault="006C04E6" w:rsidP="00C31C14">
      <w:pPr>
        <w:pStyle w:val="a"/>
        <w:spacing w:after="624"/>
      </w:pPr>
      <w:bookmarkStart w:id="132" w:name="_Toc68223750"/>
      <w:r>
        <w:rPr>
          <w:rFonts w:hint="eastAsia"/>
        </w:rPr>
        <w:lastRenderedPageBreak/>
        <w:t>视频分析</w:t>
      </w:r>
      <w:r w:rsidR="00DF03CE">
        <w:rPr>
          <w:rFonts w:hint="eastAsia"/>
        </w:rPr>
        <w:t>原型</w:t>
      </w:r>
      <w:r>
        <w:rPr>
          <w:rFonts w:hint="eastAsia"/>
        </w:rPr>
        <w:t>系统的功能验证和性能测试</w:t>
      </w:r>
      <w:bookmarkEnd w:id="132"/>
    </w:p>
    <w:p w14:paraId="024EE655" w14:textId="293FEA16" w:rsidR="00D2007D" w:rsidRDefault="00D2007D" w:rsidP="008712E9">
      <w:pPr>
        <w:pStyle w:val="a0"/>
      </w:pPr>
      <w:bookmarkStart w:id="133" w:name="_Toc68223751"/>
      <w:r>
        <w:rPr>
          <w:rFonts w:hint="eastAsia"/>
        </w:rPr>
        <w:t>系统</w:t>
      </w:r>
      <w:bookmarkEnd w:id="133"/>
      <w:r w:rsidR="00E02A1F">
        <w:rPr>
          <w:rFonts w:hint="eastAsia"/>
        </w:rPr>
        <w:t>功能验证</w:t>
      </w:r>
    </w:p>
    <w:p w14:paraId="14040631" w14:textId="0C3A5CC9" w:rsidR="009B0712" w:rsidRPr="009B0712" w:rsidRDefault="009B0712" w:rsidP="009B0712">
      <w:pPr>
        <w:pStyle w:val="af5"/>
      </w:pPr>
      <w:r>
        <w:rPr>
          <w:rFonts w:hint="eastAsia"/>
        </w:rPr>
        <w:t>系统的功能测试主要是对系统的整体分析功能进行测试，主要功能包括边缘侧视频分析模块的目标检测和云端模块的人脸相似度比较、目标轨迹跟踪等。</w:t>
      </w:r>
      <w:r w:rsidR="00CC7D60">
        <w:rPr>
          <w:rFonts w:hint="eastAsia"/>
        </w:rPr>
        <w:t>接下来将介绍系统功能的测试和验证。</w:t>
      </w:r>
    </w:p>
    <w:p w14:paraId="32EFE4A7" w14:textId="3C4A1569" w:rsidR="00826908" w:rsidRDefault="0068169B" w:rsidP="00A70E52">
      <w:pPr>
        <w:pStyle w:val="a1"/>
      </w:pPr>
      <w:r>
        <w:rPr>
          <w:rFonts w:hint="eastAsia"/>
        </w:rPr>
        <w:t>边缘</w:t>
      </w:r>
      <w:r w:rsidR="00A70E52">
        <w:rPr>
          <w:rFonts w:hint="eastAsia"/>
        </w:rPr>
        <w:t>模块</w:t>
      </w:r>
      <w:r w:rsidR="003F7902">
        <w:rPr>
          <w:rFonts w:hint="eastAsia"/>
        </w:rPr>
        <w:t>功能</w:t>
      </w:r>
      <w:r w:rsidR="00A70E52">
        <w:rPr>
          <w:rFonts w:hint="eastAsia"/>
        </w:rPr>
        <w:t>验证</w:t>
      </w:r>
    </w:p>
    <w:p w14:paraId="38239710" w14:textId="77777777" w:rsidR="00826908" w:rsidRDefault="00826908" w:rsidP="00826908">
      <w:pPr>
        <w:pStyle w:val="af5"/>
      </w:pPr>
    </w:p>
    <w:p w14:paraId="17FC845D" w14:textId="77777777" w:rsidR="00B70FA9" w:rsidRDefault="00B70FA9" w:rsidP="00B70FA9">
      <w:pPr>
        <w:pStyle w:val="af5"/>
        <w:spacing w:line="240" w:lineRule="auto"/>
        <w:jc w:val="center"/>
      </w:pPr>
      <w:r w:rsidRPr="000346CF">
        <w:rPr>
          <w:noProof/>
        </w:rPr>
        <w:drawing>
          <wp:inline distT="0" distB="0" distL="0" distR="0" wp14:anchorId="297C56AF" wp14:editId="22163026">
            <wp:extent cx="3778180" cy="212562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91783" cy="2133277"/>
                    </a:xfrm>
                    <a:prstGeom prst="rect">
                      <a:avLst/>
                    </a:prstGeom>
                  </pic:spPr>
                </pic:pic>
              </a:graphicData>
            </a:graphic>
          </wp:inline>
        </w:drawing>
      </w:r>
    </w:p>
    <w:p w14:paraId="4D6EA9FE" w14:textId="77777777" w:rsidR="00B70FA9" w:rsidRDefault="00B70FA9" w:rsidP="00B70FA9">
      <w:pPr>
        <w:pStyle w:val="a7"/>
        <w:jc w:val="center"/>
      </w:pPr>
      <w:r>
        <w:rPr>
          <w:rFonts w:hint="eastAsia"/>
        </w:rPr>
        <w:t>图</w:t>
      </w:r>
      <w:r>
        <w:t>2-13</w:t>
      </w:r>
      <w:r>
        <w:rPr>
          <w:rFonts w:hint="eastAsia"/>
        </w:rPr>
        <w:t>视频原图</w:t>
      </w:r>
    </w:p>
    <w:p w14:paraId="486703B9" w14:textId="285AFAF5" w:rsidR="00826908" w:rsidRDefault="00826908" w:rsidP="00826908">
      <w:pPr>
        <w:pStyle w:val="af5"/>
        <w:spacing w:line="240" w:lineRule="auto"/>
        <w:jc w:val="center"/>
      </w:pPr>
    </w:p>
    <w:p w14:paraId="3306B1EA" w14:textId="77777777" w:rsidR="00826908" w:rsidRDefault="00826908" w:rsidP="00826908">
      <w:pPr>
        <w:pStyle w:val="af5"/>
        <w:spacing w:line="240" w:lineRule="auto"/>
        <w:jc w:val="center"/>
      </w:pPr>
      <w:r w:rsidRPr="00AC7F8C">
        <w:rPr>
          <w:noProof/>
        </w:rPr>
        <w:drawing>
          <wp:inline distT="0" distB="0" distL="0" distR="0" wp14:anchorId="756233A2" wp14:editId="5363C151">
            <wp:extent cx="4001904" cy="3072702"/>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6759" cy="3084108"/>
                    </a:xfrm>
                    <a:prstGeom prst="rect">
                      <a:avLst/>
                    </a:prstGeom>
                  </pic:spPr>
                </pic:pic>
              </a:graphicData>
            </a:graphic>
          </wp:inline>
        </w:drawing>
      </w:r>
      <w:r>
        <w:rPr>
          <w:rFonts w:hint="eastAsia"/>
        </w:rPr>
        <w:t xml:space="preserve"> </w:t>
      </w:r>
    </w:p>
    <w:p w14:paraId="5E076944" w14:textId="1ACB3349" w:rsidR="005045C1" w:rsidRDefault="00826908" w:rsidP="00B70FA9">
      <w:pPr>
        <w:pStyle w:val="a7"/>
        <w:jc w:val="center"/>
      </w:pPr>
      <w:r>
        <w:rPr>
          <w:rFonts w:hint="eastAsia"/>
        </w:rPr>
        <w:t>图</w:t>
      </w:r>
      <w:r>
        <w:t xml:space="preserve">2-11 </w:t>
      </w:r>
      <w:r>
        <w:rPr>
          <w:rFonts w:hint="eastAsia"/>
        </w:rPr>
        <w:t>帧间差分前景图</w:t>
      </w:r>
    </w:p>
    <w:p w14:paraId="5D5E4186" w14:textId="77777777" w:rsidR="005045C1" w:rsidRDefault="005045C1" w:rsidP="005045C1">
      <w:pPr>
        <w:pStyle w:val="af5"/>
        <w:spacing w:line="240" w:lineRule="auto"/>
        <w:jc w:val="center"/>
      </w:pPr>
      <w:r w:rsidRPr="000346CF">
        <w:rPr>
          <w:noProof/>
        </w:rPr>
        <w:lastRenderedPageBreak/>
        <w:drawing>
          <wp:inline distT="0" distB="0" distL="0" distR="0" wp14:anchorId="1FA566F5" wp14:editId="276B8059">
            <wp:extent cx="3905475" cy="2323254"/>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37189" cy="2342119"/>
                    </a:xfrm>
                    <a:prstGeom prst="rect">
                      <a:avLst/>
                    </a:prstGeom>
                  </pic:spPr>
                </pic:pic>
              </a:graphicData>
            </a:graphic>
          </wp:inline>
        </w:drawing>
      </w:r>
    </w:p>
    <w:p w14:paraId="04049A22" w14:textId="77777777" w:rsidR="005045C1" w:rsidRDefault="005045C1" w:rsidP="005045C1">
      <w:pPr>
        <w:pStyle w:val="a7"/>
        <w:jc w:val="center"/>
      </w:pPr>
      <w:r>
        <w:rPr>
          <w:rFonts w:hint="eastAsia"/>
        </w:rPr>
        <w:t>图</w:t>
      </w:r>
      <w:r>
        <w:t>2-14</w:t>
      </w:r>
      <w:r>
        <w:rPr>
          <w:rFonts w:hint="eastAsia"/>
        </w:rPr>
        <w:t xml:space="preserve"> </w:t>
      </w:r>
      <w:r>
        <w:rPr>
          <w:rFonts w:hint="eastAsia"/>
        </w:rPr>
        <w:t>混合高斯模型检测出的前景图</w:t>
      </w:r>
    </w:p>
    <w:p w14:paraId="3F99C5C5" w14:textId="77777777" w:rsidR="005045C1" w:rsidRDefault="005045C1" w:rsidP="005045C1">
      <w:pPr>
        <w:pStyle w:val="af5"/>
        <w:spacing w:line="240" w:lineRule="auto"/>
      </w:pPr>
    </w:p>
    <w:p w14:paraId="0944F1FC" w14:textId="77777777" w:rsidR="005045C1" w:rsidRDefault="005045C1" w:rsidP="005045C1">
      <w:pPr>
        <w:pStyle w:val="af5"/>
        <w:spacing w:line="240" w:lineRule="auto"/>
      </w:pPr>
    </w:p>
    <w:p w14:paraId="3503F4BD" w14:textId="77777777" w:rsidR="005045C1" w:rsidRDefault="005045C1" w:rsidP="005045C1">
      <w:pPr>
        <w:pStyle w:val="af5"/>
        <w:spacing w:line="240" w:lineRule="auto"/>
        <w:jc w:val="center"/>
      </w:pPr>
      <w:r w:rsidRPr="000346CF">
        <w:rPr>
          <w:noProof/>
        </w:rPr>
        <w:drawing>
          <wp:inline distT="0" distB="0" distL="0" distR="0" wp14:anchorId="6227AAC6" wp14:editId="26CF62F8">
            <wp:extent cx="4006955" cy="2383622"/>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42397" cy="2404705"/>
                    </a:xfrm>
                    <a:prstGeom prst="rect">
                      <a:avLst/>
                    </a:prstGeom>
                  </pic:spPr>
                </pic:pic>
              </a:graphicData>
            </a:graphic>
          </wp:inline>
        </w:drawing>
      </w:r>
    </w:p>
    <w:p w14:paraId="73D0C63B" w14:textId="77777777" w:rsidR="005045C1" w:rsidRDefault="005045C1" w:rsidP="005045C1">
      <w:pPr>
        <w:pStyle w:val="a7"/>
        <w:jc w:val="center"/>
      </w:pPr>
      <w:r>
        <w:rPr>
          <w:rFonts w:hint="eastAsia"/>
        </w:rPr>
        <w:t>图</w:t>
      </w:r>
      <w:r>
        <w:t xml:space="preserve">2-15 </w:t>
      </w:r>
      <w:r>
        <w:rPr>
          <w:rFonts w:hint="eastAsia"/>
        </w:rPr>
        <w:t>运动目标检测结果图</w:t>
      </w:r>
    </w:p>
    <w:p w14:paraId="651A85A5" w14:textId="19FBBD6C" w:rsidR="0099463D" w:rsidRDefault="00AE5FAF" w:rsidP="00AE5FAF">
      <w:pPr>
        <w:pStyle w:val="af5"/>
      </w:pPr>
      <w:r w:rsidRPr="00AE5FAF">
        <w:rPr>
          <w:rFonts w:hint="eastAsia"/>
        </w:rPr>
        <w:t>图</w:t>
      </w:r>
      <w:r w:rsidRPr="00AE5FAF">
        <w:t>2-13</w:t>
      </w:r>
      <w:r w:rsidRPr="00AE5FAF">
        <w:rPr>
          <w:rFonts w:hint="eastAsia"/>
        </w:rPr>
        <w:t>是截取的监控视频中的图像原图，图</w:t>
      </w:r>
      <w:r w:rsidRPr="00AE5FAF">
        <w:t>2-14</w:t>
      </w:r>
      <w:r w:rsidRPr="00AE5FAF">
        <w:rPr>
          <w:rFonts w:hint="eastAsia"/>
        </w:rPr>
        <w:t>代表在原有视频帧的基础上，经过图像灰度化</w:t>
      </w:r>
      <w:r w:rsidR="00FC1B33">
        <w:rPr>
          <w:rFonts w:hint="eastAsia"/>
        </w:rPr>
        <w:t>等预处理操作之后，</w:t>
      </w:r>
      <w:r w:rsidRPr="00AE5FAF">
        <w:rPr>
          <w:rFonts w:hint="eastAsia"/>
        </w:rPr>
        <w:t>利用帧间差分算法，检测视频中运动的前景对象。</w:t>
      </w:r>
      <w:r w:rsidR="00F36950">
        <w:rPr>
          <w:rFonts w:hint="eastAsia"/>
        </w:rPr>
        <w:t>图</w:t>
      </w:r>
      <w:r w:rsidR="00F36950">
        <w:rPr>
          <w:rFonts w:hint="eastAsia"/>
        </w:rPr>
        <w:t>2</w:t>
      </w:r>
      <w:r w:rsidR="00F36950">
        <w:t>-14</w:t>
      </w:r>
      <w:r w:rsidR="00F36950">
        <w:rPr>
          <w:rFonts w:hint="eastAsia"/>
        </w:rPr>
        <w:t>是在原视频的基础上利用混合高斯模型检测出来的前景图。对比可以发现</w:t>
      </w:r>
      <w:r w:rsidR="00C4484E">
        <w:rPr>
          <w:rFonts w:hint="eastAsia"/>
        </w:rPr>
        <w:t>混合高斯模型检测出来的前景会有一些噪声，但是在运动目标轮廓细节做的比帧间差分优秀</w:t>
      </w:r>
      <w:r w:rsidR="00F36950">
        <w:rPr>
          <w:rFonts w:hint="eastAsia"/>
        </w:rPr>
        <w:t>。</w:t>
      </w:r>
      <w:r w:rsidR="0099463D" w:rsidRPr="00AE5FAF">
        <w:rPr>
          <w:rFonts w:hint="eastAsia"/>
        </w:rPr>
        <w:t>上述两种目标检测的方法都可以做到实时处理，对计算资源的要求不高。适合放在边缘侧的大数据平台上处理，最后输出检测出来的目标</w:t>
      </w:r>
      <w:r w:rsidR="0099463D">
        <w:rPr>
          <w:rFonts w:hint="eastAsia"/>
        </w:rPr>
        <w:t>数据量相较于原视频</w:t>
      </w:r>
      <w:r w:rsidR="0099463D" w:rsidRPr="00AE5FAF">
        <w:rPr>
          <w:rFonts w:hint="eastAsia"/>
        </w:rPr>
        <w:t>交给云端平台处理。</w:t>
      </w:r>
    </w:p>
    <w:p w14:paraId="5E8B3F66" w14:textId="696526C1" w:rsidR="00AE5FAF" w:rsidRPr="00AE5FAF" w:rsidRDefault="0099463D" w:rsidP="00AE5FAF">
      <w:pPr>
        <w:pStyle w:val="af5"/>
      </w:pPr>
      <w:r>
        <w:rPr>
          <w:rFonts w:hint="eastAsia"/>
        </w:rPr>
        <w:t>如图</w:t>
      </w:r>
      <w:r>
        <w:rPr>
          <w:rFonts w:hint="eastAsia"/>
        </w:rPr>
        <w:t>2</w:t>
      </w:r>
      <w:r>
        <w:t>-15</w:t>
      </w:r>
      <w:r>
        <w:rPr>
          <w:rFonts w:hint="eastAsia"/>
        </w:rPr>
        <w:t>，</w:t>
      </w:r>
      <w:r w:rsidR="0011022E">
        <w:rPr>
          <w:rFonts w:hint="eastAsia"/>
        </w:rPr>
        <w:t>图像中</w:t>
      </w:r>
      <w:r>
        <w:rPr>
          <w:rFonts w:hint="eastAsia"/>
        </w:rPr>
        <w:t>使用矩形框出</w:t>
      </w:r>
      <w:r w:rsidR="0011022E">
        <w:rPr>
          <w:rFonts w:hint="eastAsia"/>
        </w:rPr>
        <w:t>运动目标作为边缘侧的输出数据。</w:t>
      </w:r>
      <w:r w:rsidR="00AE5FAF" w:rsidRPr="00AE5FAF">
        <w:rPr>
          <w:rFonts w:hint="eastAsia"/>
        </w:rPr>
        <w:t>从上述实验结果中可以看出，如果正在运动的目标没有正对着摄像头移动时，该方法是没有办法识别出人脸信息的，最后上传到云端的时候也没有办法进行人脸比对算法。即这种输出是不必要的，后期需要进一步过滤掉该帧的识别结果，来进一步优化系统的负载和性能。</w:t>
      </w:r>
    </w:p>
    <w:p w14:paraId="2B51C1E4" w14:textId="77777777" w:rsidR="005045C1" w:rsidRDefault="005045C1" w:rsidP="005045C1">
      <w:pPr>
        <w:pStyle w:val="af5"/>
        <w:spacing w:line="240" w:lineRule="auto"/>
      </w:pPr>
    </w:p>
    <w:p w14:paraId="7A88166D" w14:textId="77777777" w:rsidR="005045C1" w:rsidRDefault="005045C1" w:rsidP="005045C1">
      <w:pPr>
        <w:pStyle w:val="af5"/>
        <w:spacing w:line="240" w:lineRule="auto"/>
      </w:pPr>
    </w:p>
    <w:p w14:paraId="547C7DD4" w14:textId="77777777" w:rsidR="00A70E52" w:rsidRDefault="00A70E52" w:rsidP="006139EF">
      <w:pPr>
        <w:pStyle w:val="af5"/>
        <w:spacing w:line="240" w:lineRule="auto"/>
      </w:pPr>
    </w:p>
    <w:p w14:paraId="57AF605F" w14:textId="4792A8F7" w:rsidR="00A70E52" w:rsidRDefault="00A70E52" w:rsidP="006139EF">
      <w:pPr>
        <w:pStyle w:val="af5"/>
        <w:spacing w:line="240" w:lineRule="auto"/>
      </w:pPr>
    </w:p>
    <w:p w14:paraId="6068DA2E" w14:textId="0BA6714D" w:rsidR="00A70E52" w:rsidRDefault="003F7902" w:rsidP="00A70E52">
      <w:pPr>
        <w:pStyle w:val="a1"/>
      </w:pPr>
      <w:r>
        <w:rPr>
          <w:rFonts w:hint="eastAsia"/>
        </w:rPr>
        <w:t>云端</w:t>
      </w:r>
      <w:r w:rsidR="00A70E52">
        <w:rPr>
          <w:rFonts w:hint="eastAsia"/>
        </w:rPr>
        <w:t>模块功能</w:t>
      </w:r>
      <w:r>
        <w:rPr>
          <w:rFonts w:hint="eastAsia"/>
        </w:rPr>
        <w:t>验证</w:t>
      </w:r>
    </w:p>
    <w:p w14:paraId="6E8ACAB6" w14:textId="1437FE87" w:rsidR="006139EF" w:rsidRDefault="006139EF" w:rsidP="006139EF">
      <w:pPr>
        <w:pStyle w:val="af5"/>
        <w:spacing w:line="240" w:lineRule="auto"/>
      </w:pPr>
      <w:r w:rsidRPr="00D4227D">
        <w:rPr>
          <w:noProof/>
        </w:rPr>
        <w:drawing>
          <wp:inline distT="0" distB="0" distL="0" distR="0" wp14:anchorId="67F809D2" wp14:editId="319DA477">
            <wp:extent cx="5137192" cy="2825783"/>
            <wp:effectExtent l="0" t="0" r="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137192" cy="2825783"/>
                    </a:xfrm>
                    <a:prstGeom prst="rect">
                      <a:avLst/>
                    </a:prstGeom>
                  </pic:spPr>
                </pic:pic>
              </a:graphicData>
            </a:graphic>
          </wp:inline>
        </w:drawing>
      </w:r>
    </w:p>
    <w:p w14:paraId="432C4D18" w14:textId="2F08CF07" w:rsidR="00FB0511" w:rsidRDefault="00FB0511" w:rsidP="00FB0511">
      <w:pPr>
        <w:pStyle w:val="af5"/>
        <w:spacing w:line="240" w:lineRule="auto"/>
        <w:jc w:val="center"/>
      </w:pPr>
      <w:r>
        <w:rPr>
          <w:rFonts w:hint="eastAsia"/>
        </w:rPr>
        <w:t>人脸相似度距离</w:t>
      </w:r>
    </w:p>
    <w:p w14:paraId="50FB8E52" w14:textId="13D16F9A" w:rsidR="00723C99" w:rsidRPr="005045C1" w:rsidRDefault="00A36150" w:rsidP="00A36150">
      <w:pPr>
        <w:pStyle w:val="af5"/>
      </w:pPr>
      <w:r>
        <w:rPr>
          <w:rFonts w:hint="eastAsia"/>
        </w:rPr>
        <w:t>本文模型中云端的还负责识别经过处理的人脸图像，与人脸数据库中的人脸做类比，以及实时更新云端人脸数据库。</w:t>
      </w:r>
      <w:r w:rsidR="00723C99">
        <w:rPr>
          <w:rFonts w:hint="eastAsia"/>
        </w:rPr>
        <w:t>云端模块接受边缘侧视频分析模块提取出来的所有目标对象图片，这些目标包含了人脸</w:t>
      </w:r>
      <w:r w:rsidR="00053C0E">
        <w:rPr>
          <w:rFonts w:hint="eastAsia"/>
        </w:rPr>
        <w:t>信息和运动对象。</w:t>
      </w:r>
      <w:r w:rsidR="00FB0511">
        <w:rPr>
          <w:rFonts w:hint="eastAsia"/>
        </w:rPr>
        <w:t>在云端人脸识别模块对所有的人脸数据进行人脸对比，上图展现了</w:t>
      </w:r>
      <w:r w:rsidR="00FB0511">
        <w:rPr>
          <w:rFonts w:hint="eastAsia"/>
        </w:rPr>
        <w:t>7</w:t>
      </w:r>
      <w:r w:rsidR="00FB0511">
        <w:t>5</w:t>
      </w:r>
      <w:r w:rsidR="00FB0511">
        <w:rPr>
          <w:rFonts w:hint="eastAsia"/>
        </w:rPr>
        <w:t>张人脸图像的相似度矩阵，相似度的范围取值为</w:t>
      </w:r>
      <w:r w:rsidR="00FB0511">
        <w:rPr>
          <w:rFonts w:hint="eastAsia"/>
        </w:rPr>
        <w:t>[</w:t>
      </w:r>
      <w:r w:rsidR="00FB0511">
        <w:t>0,1]</w:t>
      </w:r>
      <w:r w:rsidR="00FB0511">
        <w:rPr>
          <w:rFonts w:hint="eastAsia"/>
        </w:rPr>
        <w:t>，值越靠近</w:t>
      </w:r>
      <w:r w:rsidR="00FB0511">
        <w:rPr>
          <w:rFonts w:hint="eastAsia"/>
        </w:rPr>
        <w:t>1</w:t>
      </w:r>
      <w:r w:rsidR="00FB0511">
        <w:rPr>
          <w:rFonts w:hint="eastAsia"/>
        </w:rPr>
        <w:t>代表两幅人脸图像越相似。超过规定阈值则代表同一张人脸。</w:t>
      </w:r>
    </w:p>
    <w:p w14:paraId="79E1E106" w14:textId="36AA0BA9" w:rsidR="00826908" w:rsidRDefault="00826908" w:rsidP="00826908">
      <w:pPr>
        <w:pStyle w:val="af5"/>
      </w:pPr>
      <w:r>
        <w:rPr>
          <w:rFonts w:hint="eastAsia"/>
        </w:rPr>
        <w:t>经过</w:t>
      </w:r>
      <w:proofErr w:type="spellStart"/>
      <w:r>
        <w:rPr>
          <w:rFonts w:hint="eastAsia"/>
        </w:rPr>
        <w:t>facenet</w:t>
      </w:r>
      <w:proofErr w:type="spellEnd"/>
      <w:r>
        <w:rPr>
          <w:rFonts w:hint="eastAsia"/>
        </w:rPr>
        <w:t>网络进行人脸对比和人脸识别之后，系统会检测出监控视频中所有相似人脸序列，并按照时间戳顺序进行排序，记录同一个人在某一段时间和某一块区域内的活动轨迹，如图</w:t>
      </w:r>
      <w:r>
        <w:t>2-20</w:t>
      </w:r>
      <w:r>
        <w:rPr>
          <w:rFonts w:hint="eastAsia"/>
        </w:rPr>
        <w:t>所示</w:t>
      </w:r>
    </w:p>
    <w:p w14:paraId="69829BD0" w14:textId="77777777" w:rsidR="00826908" w:rsidRDefault="00826908" w:rsidP="00826908">
      <w:pPr>
        <w:pStyle w:val="af5"/>
        <w:spacing w:line="240" w:lineRule="auto"/>
      </w:pPr>
      <w:r w:rsidRPr="00EA35F7">
        <w:rPr>
          <w:noProof/>
        </w:rPr>
        <w:drawing>
          <wp:inline distT="0" distB="0" distL="0" distR="0" wp14:anchorId="46962BD1" wp14:editId="0A1BC7EC">
            <wp:extent cx="5274310" cy="14674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val="0"/>
                        </a:ext>
                      </a:extLst>
                    </a:blip>
                    <a:stretch>
                      <a:fillRect/>
                    </a:stretch>
                  </pic:blipFill>
                  <pic:spPr>
                    <a:xfrm>
                      <a:off x="0" y="0"/>
                      <a:ext cx="5274310" cy="1467485"/>
                    </a:xfrm>
                    <a:prstGeom prst="rect">
                      <a:avLst/>
                    </a:prstGeom>
                  </pic:spPr>
                </pic:pic>
              </a:graphicData>
            </a:graphic>
          </wp:inline>
        </w:drawing>
      </w:r>
    </w:p>
    <w:p w14:paraId="52A0657C" w14:textId="77777777" w:rsidR="00826908" w:rsidRDefault="00826908" w:rsidP="00826908">
      <w:pPr>
        <w:pStyle w:val="af5"/>
        <w:spacing w:line="240" w:lineRule="auto"/>
      </w:pPr>
      <w:r w:rsidRPr="00A635DD">
        <w:rPr>
          <w:noProof/>
        </w:rPr>
        <w:lastRenderedPageBreak/>
        <w:drawing>
          <wp:inline distT="0" distB="0" distL="0" distR="0" wp14:anchorId="66D157CA" wp14:editId="0821BCEC">
            <wp:extent cx="5274310" cy="16243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inline>
        </w:drawing>
      </w:r>
    </w:p>
    <w:p w14:paraId="6E62279A" w14:textId="77777777" w:rsidR="00826908" w:rsidRDefault="00826908" w:rsidP="00826908">
      <w:pPr>
        <w:pStyle w:val="a7"/>
        <w:jc w:val="center"/>
      </w:pPr>
      <w:r>
        <w:tab/>
      </w:r>
      <w:r>
        <w:rPr>
          <w:rFonts w:hint="eastAsia"/>
        </w:rPr>
        <w:t>图</w:t>
      </w:r>
      <w:r>
        <w:t xml:space="preserve">2-20 </w:t>
      </w:r>
      <w:r>
        <w:rPr>
          <w:rFonts w:hint="eastAsia"/>
        </w:rPr>
        <w:t>人脸信息图</w:t>
      </w:r>
    </w:p>
    <w:p w14:paraId="6BA969B4" w14:textId="7598D335" w:rsidR="00D951D6" w:rsidRDefault="00D951D6" w:rsidP="00D2007D">
      <w:pPr>
        <w:pStyle w:val="af5"/>
      </w:pPr>
    </w:p>
    <w:p w14:paraId="02EB7BC3" w14:textId="78F88779" w:rsidR="007722E5" w:rsidRDefault="007722E5" w:rsidP="00D2007D">
      <w:pPr>
        <w:pStyle w:val="af5"/>
      </w:pPr>
    </w:p>
    <w:p w14:paraId="6D3EFAFF" w14:textId="08E0B21C" w:rsidR="00D00646" w:rsidRDefault="00D00646" w:rsidP="00D2007D">
      <w:pPr>
        <w:pStyle w:val="af5"/>
      </w:pPr>
    </w:p>
    <w:p w14:paraId="2F1D7F9D" w14:textId="3F784D61" w:rsidR="00634774" w:rsidRDefault="00634774" w:rsidP="00D2007D">
      <w:pPr>
        <w:pStyle w:val="af5"/>
      </w:pPr>
    </w:p>
    <w:p w14:paraId="26127259" w14:textId="695161C0" w:rsidR="004F72D8" w:rsidRDefault="004F72D8" w:rsidP="004F72D8">
      <w:pPr>
        <w:pStyle w:val="a0"/>
      </w:pPr>
      <w:bookmarkStart w:id="134" w:name="_Toc68223752"/>
      <w:r>
        <w:rPr>
          <w:rFonts w:hint="eastAsia"/>
        </w:rPr>
        <w:t>系统性能测试</w:t>
      </w:r>
      <w:bookmarkEnd w:id="134"/>
    </w:p>
    <w:p w14:paraId="6BD125E7" w14:textId="79042FE8" w:rsidR="00791087" w:rsidRPr="006C1E5C" w:rsidRDefault="008C107C" w:rsidP="00791087">
      <w:pPr>
        <w:pStyle w:val="af5"/>
        <w:jc w:val="left"/>
      </w:pPr>
      <w:r>
        <w:rPr>
          <w:rFonts w:hint="eastAsia"/>
        </w:rPr>
        <w:t>本文系统运行在由</w:t>
      </w:r>
      <w:r>
        <w:rPr>
          <w:rFonts w:hint="eastAsia"/>
        </w:rPr>
        <w:t>3</w:t>
      </w:r>
      <w:r>
        <w:rPr>
          <w:rFonts w:hint="eastAsia"/>
        </w:rPr>
        <w:t>台</w:t>
      </w:r>
      <w:r w:rsidR="003A266F">
        <w:rPr>
          <w:rFonts w:hint="eastAsia"/>
        </w:rPr>
        <w:t>服务器的</w:t>
      </w:r>
      <w:r w:rsidR="00EA0B76">
        <w:rPr>
          <w:rFonts w:hint="eastAsia"/>
        </w:rPr>
        <w:t>组成的边缘计算平台，</w:t>
      </w:r>
      <w:r w:rsidR="00E8480C">
        <w:rPr>
          <w:rFonts w:hint="eastAsia"/>
        </w:rPr>
        <w:t>服务器</w:t>
      </w:r>
      <w:r w:rsidR="00170F22">
        <w:rPr>
          <w:rFonts w:hint="eastAsia"/>
        </w:rPr>
        <w:t>集群</w:t>
      </w:r>
      <w:r w:rsidR="00791087">
        <w:rPr>
          <w:rFonts w:hint="eastAsia"/>
        </w:rPr>
        <w:t>的硬件配置如</w:t>
      </w:r>
      <w:r w:rsidR="00170F22">
        <w:rPr>
          <w:rFonts w:hint="eastAsia"/>
        </w:rPr>
        <w:t>表</w:t>
      </w:r>
      <w:r w:rsidR="00791087">
        <w:rPr>
          <w:rFonts w:hint="eastAsia"/>
        </w:rPr>
        <w:t>。</w:t>
      </w:r>
      <w:r w:rsidR="00170F22">
        <w:rPr>
          <w:rFonts w:hint="eastAsia"/>
        </w:rPr>
        <w:t>系统的软件环境如表</w:t>
      </w:r>
      <w:r w:rsidR="002F2808">
        <w:rPr>
          <w:rFonts w:hint="eastAsia"/>
        </w:rPr>
        <w:t>。</w:t>
      </w:r>
      <w:r w:rsidR="004E2D45">
        <w:rPr>
          <w:rFonts w:hint="eastAsia"/>
        </w:rPr>
        <w:t>为了验证视频分析优化的效果，并保证视频分析系统可以在轻量级边缘服务器上可靠稳定地运行</w:t>
      </w:r>
      <w:r w:rsidR="00316B76">
        <w:rPr>
          <w:rFonts w:hint="eastAsia"/>
        </w:rPr>
        <w:t>，接下来对系统各功能模块的运行时间</w:t>
      </w:r>
      <w:r w:rsidR="00B70E63">
        <w:rPr>
          <w:rFonts w:hint="eastAsia"/>
        </w:rPr>
        <w:t>分析、</w:t>
      </w:r>
      <w:r w:rsidR="0055223F">
        <w:rPr>
          <w:rFonts w:hint="eastAsia"/>
        </w:rPr>
        <w:t>系统的视频分析效率、系统优化前后性能对比</w:t>
      </w:r>
      <w:r w:rsidR="0055475F">
        <w:rPr>
          <w:rFonts w:hint="eastAsia"/>
        </w:rPr>
        <w:t>进行检测，最后对系统的高可用性进行讨论。</w:t>
      </w:r>
    </w:p>
    <w:p w14:paraId="623A796B" w14:textId="5300C9C2" w:rsidR="00250113" w:rsidRPr="00FC7B9F" w:rsidRDefault="00250113" w:rsidP="00FC7B9F">
      <w:pPr>
        <w:pStyle w:val="af5"/>
      </w:pPr>
    </w:p>
    <w:p w14:paraId="04730941" w14:textId="732617A8" w:rsidR="00D13977" w:rsidRDefault="007653DF" w:rsidP="00C14531">
      <w:pPr>
        <w:pStyle w:val="a1"/>
      </w:pPr>
      <w:bookmarkStart w:id="135" w:name="_Toc68223753"/>
      <w:r>
        <w:rPr>
          <w:rFonts w:hint="eastAsia"/>
        </w:rPr>
        <w:t>系统各模块运行时间分析</w:t>
      </w:r>
      <w:bookmarkEnd w:id="135"/>
    </w:p>
    <w:p w14:paraId="5A2188F0" w14:textId="2CA424CD" w:rsidR="00D84A24" w:rsidRDefault="00D84A24" w:rsidP="00D84A24">
      <w:pPr>
        <w:pStyle w:val="af5"/>
        <w:spacing w:line="240" w:lineRule="auto"/>
        <w:jc w:val="center"/>
      </w:pPr>
      <w:r w:rsidRPr="00D84A24">
        <w:rPr>
          <w:noProof/>
        </w:rPr>
        <w:drawing>
          <wp:inline distT="0" distB="0" distL="0" distR="0" wp14:anchorId="25A7BA22" wp14:editId="2E9C689E">
            <wp:extent cx="4064000" cy="3048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4000" cy="3048000"/>
                    </a:xfrm>
                    <a:prstGeom prst="rect">
                      <a:avLst/>
                    </a:prstGeom>
                  </pic:spPr>
                </pic:pic>
              </a:graphicData>
            </a:graphic>
          </wp:inline>
        </w:drawing>
      </w:r>
    </w:p>
    <w:p w14:paraId="30248831" w14:textId="77777777" w:rsidR="00D84A24" w:rsidRDefault="00D84A24" w:rsidP="007E1CFF">
      <w:pPr>
        <w:pStyle w:val="af5"/>
      </w:pPr>
    </w:p>
    <w:p w14:paraId="64DC05C7" w14:textId="44F1804E" w:rsidR="00D13977" w:rsidRDefault="00D13977" w:rsidP="00D13977">
      <w:pPr>
        <w:pStyle w:val="af5"/>
      </w:pPr>
      <w:r>
        <w:rPr>
          <w:rFonts w:hint="eastAsia"/>
        </w:rPr>
        <w:lastRenderedPageBreak/>
        <w:t>可以从图的数据得出，前几个过程视频关键帧获取、图像预处理以及人脸检测</w:t>
      </w:r>
      <w:r w:rsidR="00842773">
        <w:rPr>
          <w:rFonts w:hint="eastAsia"/>
        </w:rPr>
        <w:t>计算的复杂度比较大</w:t>
      </w:r>
      <w:r>
        <w:rPr>
          <w:rFonts w:hint="eastAsia"/>
        </w:rPr>
        <w:t>，导致需要消耗大部分时间，占整个应用时间的</w:t>
      </w:r>
      <w:r>
        <w:rPr>
          <w:rFonts w:hint="eastAsia"/>
        </w:rPr>
        <w:t xml:space="preserve"> 84.94%</w:t>
      </w:r>
      <w:r>
        <w:rPr>
          <w:rFonts w:hint="eastAsia"/>
        </w:rPr>
        <w:t>。而经过前几个过程筛选和优化后，后面的处理过程数据量大大减少了，因此这些过程中消耗的时间也大大减少，占整个系统应用时间的</w:t>
      </w:r>
      <w:r>
        <w:rPr>
          <w:rFonts w:hint="eastAsia"/>
        </w:rPr>
        <w:t xml:space="preserve"> 6.52%</w:t>
      </w:r>
      <w:r>
        <w:rPr>
          <w:rFonts w:hint="eastAsia"/>
        </w:rPr>
        <w:t>。假设没有前几个过程，在人脸特征提取和识别将需要耗费的时间极长，甚至将会影响人脸识别的准确率，导致系统整体性能严重下降。进一步可以得出，如果需要进行系统性能优化，可以在前几个过程进行性能优化。</w:t>
      </w:r>
    </w:p>
    <w:p w14:paraId="1056701B" w14:textId="7E49C5BC" w:rsidR="00187A39" w:rsidRDefault="00187A39" w:rsidP="00187A39">
      <w:pPr>
        <w:pStyle w:val="af5"/>
        <w:ind w:firstLineChars="0"/>
      </w:pPr>
      <w:commentRangeStart w:id="136"/>
      <w:r>
        <w:rPr>
          <w:rFonts w:hint="eastAsia"/>
        </w:rPr>
        <w:t>通过帧过滤算法分别应用在分辨率为</w:t>
      </w:r>
      <w:r>
        <w:rPr>
          <w:rFonts w:hint="eastAsia"/>
        </w:rPr>
        <w:t>3</w:t>
      </w:r>
      <w:r>
        <w:t>20p,</w:t>
      </w:r>
      <w:r>
        <w:rPr>
          <w:rFonts w:hint="eastAsia"/>
        </w:rPr>
        <w:t>4</w:t>
      </w:r>
      <w:r>
        <w:t>80p</w:t>
      </w:r>
      <w:r>
        <w:rPr>
          <w:rFonts w:hint="eastAsia"/>
        </w:rPr>
        <w:t>,</w:t>
      </w:r>
      <w:r>
        <w:t>720p</w:t>
      </w:r>
      <w:r>
        <w:rPr>
          <w:rFonts w:hint="eastAsia"/>
        </w:rPr>
        <w:t>和</w:t>
      </w:r>
      <w:r>
        <w:rPr>
          <w:rFonts w:hint="eastAsia"/>
        </w:rPr>
        <w:t>1</w:t>
      </w:r>
      <w:r>
        <w:t>080p</w:t>
      </w:r>
      <w:r>
        <w:rPr>
          <w:rFonts w:hint="eastAsia"/>
        </w:rPr>
        <w:t>的监控数据，</w:t>
      </w:r>
      <w:commentRangeEnd w:id="136"/>
      <w:r>
        <w:rPr>
          <w:rStyle w:val="af3"/>
          <w:rFonts w:ascii="Calibri" w:eastAsia="宋体" w:hAnsi="Calibri" w:cs="黑体"/>
        </w:rPr>
        <w:commentReference w:id="136"/>
      </w:r>
      <w:r>
        <w:rPr>
          <w:rFonts w:hint="eastAsia"/>
        </w:rPr>
        <w:t>记录经过视频帧过滤步骤之后边缘侧处理时延，从表</w:t>
      </w:r>
      <w:r>
        <w:t>3-1</w:t>
      </w:r>
      <w:r>
        <w:rPr>
          <w:rFonts w:hint="eastAsia"/>
        </w:rPr>
        <w:t>中可以看出，运行帧过滤算法之后，分析时延明显降低。当分辨率越高时，边缘侧处理时延越低。这是因为一旦分辨率提高了，视频帧的图像信息量会增大，有利于过滤算法的准确执行。</w:t>
      </w:r>
    </w:p>
    <w:p w14:paraId="5F1779D9" w14:textId="77777777" w:rsidR="00187A39" w:rsidRDefault="00187A39" w:rsidP="00187A39">
      <w:pPr>
        <w:pStyle w:val="af5"/>
        <w:ind w:firstLineChars="0"/>
      </w:pPr>
    </w:p>
    <w:p w14:paraId="22AA62F5" w14:textId="77777777" w:rsidR="00187A39" w:rsidRPr="00E80172" w:rsidRDefault="00187A39" w:rsidP="00187A39">
      <w:pPr>
        <w:pStyle w:val="a7"/>
        <w:jc w:val="center"/>
        <w:rPr>
          <w:rFonts w:ascii="楷体" w:eastAsia="楷体" w:hAnsi="楷体"/>
        </w:rPr>
      </w:pPr>
      <w:r w:rsidRPr="002662DB">
        <w:rPr>
          <w:rFonts w:ascii="楷体" w:eastAsia="楷体" w:hAnsi="楷体" w:hint="eastAsia"/>
        </w:rPr>
        <w:t>表</w:t>
      </w:r>
      <w:r>
        <w:rPr>
          <w:rFonts w:ascii="楷体" w:eastAsia="楷体" w:hAnsi="楷体"/>
        </w:rPr>
        <w:t>3</w:t>
      </w:r>
      <w:r w:rsidRPr="002662DB">
        <w:rPr>
          <w:rFonts w:ascii="楷体" w:eastAsia="楷体" w:hAnsi="楷体"/>
        </w:rPr>
        <w:t>-</w:t>
      </w:r>
      <w:r w:rsidRPr="002662DB">
        <w:rPr>
          <w:rFonts w:ascii="楷体" w:eastAsia="楷体" w:hAnsi="楷体"/>
        </w:rPr>
        <w:fldChar w:fldCharType="begin"/>
      </w:r>
      <w:r w:rsidRPr="002662DB">
        <w:rPr>
          <w:rFonts w:ascii="楷体" w:eastAsia="楷体" w:hAnsi="楷体"/>
        </w:rPr>
        <w:instrText xml:space="preserve"> </w:instrText>
      </w:r>
      <w:r w:rsidRPr="002662DB">
        <w:rPr>
          <w:rFonts w:ascii="楷体" w:eastAsia="楷体" w:hAnsi="楷体" w:hint="eastAsia"/>
        </w:rPr>
        <w:instrText>SEQ 表格 \* ARABIC \s 1</w:instrText>
      </w:r>
      <w:r w:rsidRPr="002662DB">
        <w:rPr>
          <w:rFonts w:ascii="楷体" w:eastAsia="楷体" w:hAnsi="楷体"/>
        </w:rPr>
        <w:instrText xml:space="preserve"> </w:instrText>
      </w:r>
      <w:r w:rsidRPr="002662DB">
        <w:rPr>
          <w:rFonts w:ascii="楷体" w:eastAsia="楷体" w:hAnsi="楷体"/>
        </w:rPr>
        <w:fldChar w:fldCharType="separate"/>
      </w:r>
      <w:r w:rsidRPr="002662DB">
        <w:rPr>
          <w:rFonts w:ascii="楷体" w:eastAsia="楷体" w:hAnsi="楷体"/>
          <w:noProof/>
        </w:rPr>
        <w:t>1</w:t>
      </w:r>
      <w:r w:rsidRPr="002662DB">
        <w:rPr>
          <w:rFonts w:ascii="楷体" w:eastAsia="楷体" w:hAnsi="楷体"/>
        </w:rPr>
        <w:fldChar w:fldCharType="end"/>
      </w:r>
      <w:r w:rsidRPr="002662DB">
        <w:rPr>
          <w:rFonts w:ascii="楷体" w:eastAsia="楷体" w:hAnsi="楷体"/>
        </w:rPr>
        <w:t xml:space="preserve"> </w:t>
      </w:r>
      <w:r w:rsidRPr="002662DB">
        <w:rPr>
          <w:rFonts w:ascii="楷体" w:eastAsia="楷体" w:hAnsi="楷体" w:hint="eastAsia"/>
        </w:rPr>
        <w:t>不同分辨率视频的处理时延</w:t>
      </w:r>
    </w:p>
    <w:tbl>
      <w:tblPr>
        <w:tblStyle w:val="af4"/>
        <w:tblW w:w="0" w:type="auto"/>
        <w:tblLook w:val="04A0" w:firstRow="1" w:lastRow="0" w:firstColumn="1" w:lastColumn="0" w:noHBand="0" w:noVBand="1"/>
      </w:tblPr>
      <w:tblGrid>
        <w:gridCol w:w="2074"/>
        <w:gridCol w:w="2074"/>
        <w:gridCol w:w="2074"/>
        <w:gridCol w:w="2074"/>
      </w:tblGrid>
      <w:tr w:rsidR="00187A39" w14:paraId="352C55EA" w14:textId="77777777" w:rsidTr="00D36399">
        <w:tc>
          <w:tcPr>
            <w:tcW w:w="2074" w:type="dxa"/>
          </w:tcPr>
          <w:p w14:paraId="7DA324C5" w14:textId="77777777" w:rsidR="00187A39" w:rsidRDefault="00187A39" w:rsidP="00D36399">
            <w:pPr>
              <w:pStyle w:val="af5"/>
              <w:ind w:firstLineChars="0" w:firstLine="0"/>
            </w:pPr>
            <w:r>
              <w:rPr>
                <w:rFonts w:hint="eastAsia"/>
              </w:rPr>
              <w:t>分辨率</w:t>
            </w:r>
          </w:p>
        </w:tc>
        <w:tc>
          <w:tcPr>
            <w:tcW w:w="2074" w:type="dxa"/>
          </w:tcPr>
          <w:p w14:paraId="76C69C9D" w14:textId="77777777" w:rsidR="00187A39" w:rsidRDefault="00187A39" w:rsidP="00D36399">
            <w:pPr>
              <w:pStyle w:val="af5"/>
              <w:ind w:firstLineChars="0" w:firstLine="0"/>
            </w:pPr>
            <w:r>
              <w:rPr>
                <w:rFonts w:hint="eastAsia"/>
              </w:rPr>
              <w:t>3</w:t>
            </w:r>
            <w:r>
              <w:t>20</w:t>
            </w:r>
            <w:r>
              <w:rPr>
                <w:rFonts w:hint="eastAsia"/>
              </w:rPr>
              <w:t>p</w:t>
            </w:r>
          </w:p>
        </w:tc>
        <w:tc>
          <w:tcPr>
            <w:tcW w:w="2074" w:type="dxa"/>
          </w:tcPr>
          <w:p w14:paraId="3C732766" w14:textId="77777777" w:rsidR="00187A39" w:rsidRDefault="00187A39" w:rsidP="00D36399">
            <w:pPr>
              <w:pStyle w:val="af5"/>
              <w:ind w:firstLineChars="0" w:firstLine="0"/>
            </w:pPr>
            <w:r>
              <w:rPr>
                <w:rFonts w:hint="eastAsia"/>
              </w:rPr>
              <w:t>4</w:t>
            </w:r>
            <w:r>
              <w:t>80</w:t>
            </w:r>
            <w:r>
              <w:rPr>
                <w:rFonts w:hint="eastAsia"/>
              </w:rPr>
              <w:t>p</w:t>
            </w:r>
          </w:p>
        </w:tc>
        <w:tc>
          <w:tcPr>
            <w:tcW w:w="2074" w:type="dxa"/>
          </w:tcPr>
          <w:p w14:paraId="28BB5158" w14:textId="77777777" w:rsidR="00187A39" w:rsidRDefault="00187A39" w:rsidP="00D36399">
            <w:pPr>
              <w:pStyle w:val="af5"/>
              <w:ind w:firstLineChars="0" w:firstLine="0"/>
            </w:pPr>
            <w:r>
              <w:rPr>
                <w:rFonts w:hint="eastAsia"/>
              </w:rPr>
              <w:t>7</w:t>
            </w:r>
            <w:r>
              <w:t>20</w:t>
            </w:r>
            <w:r>
              <w:rPr>
                <w:rFonts w:hint="eastAsia"/>
              </w:rPr>
              <w:t>p</w:t>
            </w:r>
          </w:p>
        </w:tc>
      </w:tr>
      <w:tr w:rsidR="00187A39" w14:paraId="68D8C6AB" w14:textId="77777777" w:rsidTr="00D36399">
        <w:tc>
          <w:tcPr>
            <w:tcW w:w="2074" w:type="dxa"/>
          </w:tcPr>
          <w:p w14:paraId="00E8CDA6" w14:textId="77777777" w:rsidR="00187A39" w:rsidRDefault="00187A39" w:rsidP="00D36399">
            <w:pPr>
              <w:pStyle w:val="af5"/>
              <w:ind w:firstLineChars="0" w:firstLine="0"/>
            </w:pPr>
            <w:r>
              <w:rPr>
                <w:rFonts w:hint="eastAsia"/>
              </w:rPr>
              <w:t>平均处理时延</w:t>
            </w:r>
            <w:r>
              <w:t>(</w:t>
            </w:r>
            <w:r>
              <w:rPr>
                <w:rFonts w:hint="eastAsia"/>
              </w:rPr>
              <w:t>帧过滤算法前</w:t>
            </w:r>
            <w:r>
              <w:t>)</w:t>
            </w:r>
          </w:p>
        </w:tc>
        <w:tc>
          <w:tcPr>
            <w:tcW w:w="2074" w:type="dxa"/>
          </w:tcPr>
          <w:p w14:paraId="7E261266" w14:textId="77777777" w:rsidR="00187A39" w:rsidRDefault="00187A39" w:rsidP="00D36399">
            <w:pPr>
              <w:pStyle w:val="af5"/>
              <w:ind w:firstLineChars="0" w:firstLine="0"/>
            </w:pPr>
            <w:r>
              <w:rPr>
                <w:rFonts w:hint="eastAsia"/>
              </w:rPr>
              <w:t>1</w:t>
            </w:r>
            <w:r>
              <w:t>0ms</w:t>
            </w:r>
          </w:p>
        </w:tc>
        <w:tc>
          <w:tcPr>
            <w:tcW w:w="2074" w:type="dxa"/>
          </w:tcPr>
          <w:p w14:paraId="159CBCA2" w14:textId="77777777" w:rsidR="00187A39" w:rsidRDefault="00187A39" w:rsidP="00D36399">
            <w:pPr>
              <w:pStyle w:val="af5"/>
              <w:ind w:firstLineChars="0" w:firstLine="0"/>
            </w:pPr>
            <w:r>
              <w:rPr>
                <w:rFonts w:hint="eastAsia"/>
              </w:rPr>
              <w:t>1</w:t>
            </w:r>
            <w:r>
              <w:t>7ms</w:t>
            </w:r>
          </w:p>
        </w:tc>
        <w:tc>
          <w:tcPr>
            <w:tcW w:w="2074" w:type="dxa"/>
          </w:tcPr>
          <w:p w14:paraId="38FD4F52" w14:textId="77777777" w:rsidR="00187A39" w:rsidRDefault="00187A39" w:rsidP="00D36399">
            <w:pPr>
              <w:pStyle w:val="af5"/>
              <w:ind w:firstLineChars="0" w:firstLine="0"/>
            </w:pPr>
            <w:r>
              <w:rPr>
                <w:rFonts w:hint="eastAsia"/>
              </w:rPr>
              <w:t>4</w:t>
            </w:r>
            <w:r>
              <w:t>3ms</w:t>
            </w:r>
          </w:p>
        </w:tc>
      </w:tr>
      <w:tr w:rsidR="00187A39" w14:paraId="31113922" w14:textId="77777777" w:rsidTr="00D36399">
        <w:tc>
          <w:tcPr>
            <w:tcW w:w="2074" w:type="dxa"/>
          </w:tcPr>
          <w:p w14:paraId="5F4A6BB4" w14:textId="77777777" w:rsidR="00187A39" w:rsidRPr="00D65074" w:rsidRDefault="00187A39" w:rsidP="00D36399">
            <w:pPr>
              <w:pStyle w:val="af5"/>
              <w:ind w:firstLineChars="0" w:firstLine="0"/>
            </w:pPr>
            <w:r>
              <w:rPr>
                <w:rFonts w:hint="eastAsia"/>
              </w:rPr>
              <w:t>平均处理时延</w:t>
            </w:r>
            <w:r>
              <w:t>(</w:t>
            </w:r>
            <w:r>
              <w:rPr>
                <w:rFonts w:hint="eastAsia"/>
              </w:rPr>
              <w:t>帧过滤算法后</w:t>
            </w:r>
            <w:r>
              <w:t>)</w:t>
            </w:r>
          </w:p>
        </w:tc>
        <w:tc>
          <w:tcPr>
            <w:tcW w:w="2074" w:type="dxa"/>
          </w:tcPr>
          <w:p w14:paraId="4512D393" w14:textId="77777777" w:rsidR="00187A39" w:rsidRDefault="00187A39" w:rsidP="00D36399">
            <w:pPr>
              <w:pStyle w:val="af5"/>
              <w:ind w:firstLineChars="0" w:firstLine="0"/>
            </w:pPr>
            <w:r>
              <w:rPr>
                <w:rFonts w:hint="eastAsia"/>
              </w:rPr>
              <w:t>6</w:t>
            </w:r>
            <w:r>
              <w:t>ms</w:t>
            </w:r>
          </w:p>
        </w:tc>
        <w:tc>
          <w:tcPr>
            <w:tcW w:w="2074" w:type="dxa"/>
          </w:tcPr>
          <w:p w14:paraId="7E4B798D" w14:textId="77777777" w:rsidR="00187A39" w:rsidRDefault="00187A39" w:rsidP="00D36399">
            <w:pPr>
              <w:pStyle w:val="af5"/>
              <w:ind w:firstLineChars="0" w:firstLine="0"/>
            </w:pPr>
            <w:r>
              <w:rPr>
                <w:rFonts w:hint="eastAsia"/>
              </w:rPr>
              <w:t>1</w:t>
            </w:r>
            <w:r>
              <w:t>2ms</w:t>
            </w:r>
          </w:p>
        </w:tc>
        <w:tc>
          <w:tcPr>
            <w:tcW w:w="2074" w:type="dxa"/>
          </w:tcPr>
          <w:p w14:paraId="30831D8B" w14:textId="77777777" w:rsidR="00187A39" w:rsidRDefault="00187A39" w:rsidP="00D36399">
            <w:pPr>
              <w:pStyle w:val="af5"/>
              <w:ind w:firstLineChars="0" w:firstLine="0"/>
            </w:pPr>
            <w:r>
              <w:rPr>
                <w:rFonts w:hint="eastAsia"/>
              </w:rPr>
              <w:t>3</w:t>
            </w:r>
            <w:r>
              <w:t>0ms</w:t>
            </w:r>
          </w:p>
        </w:tc>
      </w:tr>
    </w:tbl>
    <w:p w14:paraId="68BFCA50" w14:textId="3CBE9D8E" w:rsidR="00C76618" w:rsidRDefault="00C76618" w:rsidP="004A6604">
      <w:pPr>
        <w:pStyle w:val="af5"/>
        <w:ind w:firstLineChars="0" w:firstLine="0"/>
      </w:pPr>
    </w:p>
    <w:p w14:paraId="758EC415" w14:textId="1C945B7C" w:rsidR="00C76618" w:rsidRDefault="00C76618" w:rsidP="005A62B4">
      <w:pPr>
        <w:pStyle w:val="a1"/>
      </w:pPr>
      <w:bookmarkStart w:id="137" w:name="_Toc68223755"/>
      <w:r>
        <w:rPr>
          <w:rFonts w:hint="eastAsia"/>
        </w:rPr>
        <w:t>系统的</w:t>
      </w:r>
      <w:r w:rsidR="00836091">
        <w:rPr>
          <w:rFonts w:hint="eastAsia"/>
        </w:rPr>
        <w:t>视频</w:t>
      </w:r>
      <w:r>
        <w:rPr>
          <w:rFonts w:hint="eastAsia"/>
        </w:rPr>
        <w:t>分析效率</w:t>
      </w:r>
      <w:bookmarkEnd w:id="137"/>
    </w:p>
    <w:p w14:paraId="0CE64CD5" w14:textId="77777777" w:rsidR="004F72D8" w:rsidRPr="00E80172" w:rsidRDefault="004F72D8" w:rsidP="004F72D8">
      <w:pPr>
        <w:pStyle w:val="a7"/>
        <w:jc w:val="center"/>
        <w:rPr>
          <w:rFonts w:ascii="楷体" w:eastAsia="楷体" w:hAnsi="楷体"/>
        </w:rPr>
      </w:pPr>
      <w:r w:rsidRPr="00717E33">
        <w:rPr>
          <w:rFonts w:ascii="楷体" w:eastAsia="楷体" w:hAnsi="楷体" w:hint="eastAsia"/>
        </w:rPr>
        <w:t>表</w:t>
      </w:r>
      <w:r>
        <w:rPr>
          <w:rFonts w:ascii="楷体" w:eastAsia="楷体" w:hAnsi="楷体"/>
        </w:rPr>
        <w:t>3</w:t>
      </w:r>
      <w:r w:rsidRPr="00717E33">
        <w:rPr>
          <w:rFonts w:ascii="楷体" w:eastAsia="楷体" w:hAnsi="楷体"/>
        </w:rPr>
        <w:t xml:space="preserve">-3 </w:t>
      </w:r>
      <w:r w:rsidRPr="00717E33">
        <w:rPr>
          <w:rFonts w:ascii="楷体" w:eastAsia="楷体" w:hAnsi="楷体" w:hint="eastAsia"/>
        </w:rPr>
        <w:t>人脸个数和检测识别时间关系</w:t>
      </w:r>
    </w:p>
    <w:tbl>
      <w:tblPr>
        <w:tblStyle w:val="af4"/>
        <w:tblW w:w="0" w:type="auto"/>
        <w:tblLook w:val="04A0" w:firstRow="1" w:lastRow="0" w:firstColumn="1" w:lastColumn="0" w:noHBand="0" w:noVBand="1"/>
      </w:tblPr>
      <w:tblGrid>
        <w:gridCol w:w="1382"/>
        <w:gridCol w:w="1382"/>
        <w:gridCol w:w="1383"/>
        <w:gridCol w:w="1383"/>
        <w:gridCol w:w="1383"/>
        <w:gridCol w:w="1383"/>
      </w:tblGrid>
      <w:tr w:rsidR="004F72D8" w14:paraId="7E2971E6" w14:textId="77777777" w:rsidTr="00611E70">
        <w:tc>
          <w:tcPr>
            <w:tcW w:w="1382" w:type="dxa"/>
          </w:tcPr>
          <w:p w14:paraId="7A1E3036" w14:textId="77777777" w:rsidR="004F72D8" w:rsidRDefault="004F72D8" w:rsidP="00611E70">
            <w:pPr>
              <w:pStyle w:val="af5"/>
              <w:ind w:firstLineChars="0" w:firstLine="0"/>
            </w:pPr>
            <w:r>
              <w:rPr>
                <w:rFonts w:hint="eastAsia"/>
              </w:rPr>
              <w:t>视频帧的人脸数</w:t>
            </w:r>
          </w:p>
        </w:tc>
        <w:tc>
          <w:tcPr>
            <w:tcW w:w="1382" w:type="dxa"/>
          </w:tcPr>
          <w:p w14:paraId="732C8798" w14:textId="77777777" w:rsidR="004F72D8" w:rsidRDefault="004F72D8" w:rsidP="00611E70">
            <w:pPr>
              <w:pStyle w:val="af5"/>
              <w:ind w:firstLineChars="0" w:firstLine="0"/>
            </w:pPr>
            <w:r>
              <w:rPr>
                <w:rFonts w:hint="eastAsia"/>
              </w:rPr>
              <w:t>1</w:t>
            </w:r>
          </w:p>
        </w:tc>
        <w:tc>
          <w:tcPr>
            <w:tcW w:w="1383" w:type="dxa"/>
          </w:tcPr>
          <w:p w14:paraId="0E5AB55A" w14:textId="77777777" w:rsidR="004F72D8" w:rsidRDefault="004F72D8" w:rsidP="00611E70">
            <w:pPr>
              <w:pStyle w:val="af5"/>
              <w:ind w:firstLineChars="0" w:firstLine="0"/>
            </w:pPr>
            <w:r>
              <w:rPr>
                <w:rFonts w:hint="eastAsia"/>
              </w:rPr>
              <w:t>2</w:t>
            </w:r>
          </w:p>
        </w:tc>
        <w:tc>
          <w:tcPr>
            <w:tcW w:w="1383" w:type="dxa"/>
          </w:tcPr>
          <w:p w14:paraId="48EBFD29" w14:textId="77777777" w:rsidR="004F72D8" w:rsidRDefault="004F72D8" w:rsidP="00611E70">
            <w:pPr>
              <w:pStyle w:val="af5"/>
              <w:ind w:firstLineChars="0" w:firstLine="0"/>
            </w:pPr>
            <w:r>
              <w:rPr>
                <w:rFonts w:hint="eastAsia"/>
              </w:rPr>
              <w:t>3</w:t>
            </w:r>
          </w:p>
        </w:tc>
        <w:tc>
          <w:tcPr>
            <w:tcW w:w="1383" w:type="dxa"/>
          </w:tcPr>
          <w:p w14:paraId="205BE1F7" w14:textId="77777777" w:rsidR="004F72D8" w:rsidRDefault="004F72D8" w:rsidP="00611E70">
            <w:pPr>
              <w:pStyle w:val="af5"/>
              <w:ind w:firstLineChars="0" w:firstLine="0"/>
            </w:pPr>
            <w:r>
              <w:rPr>
                <w:rFonts w:hint="eastAsia"/>
              </w:rPr>
              <w:t>4</w:t>
            </w:r>
          </w:p>
        </w:tc>
        <w:tc>
          <w:tcPr>
            <w:tcW w:w="1383" w:type="dxa"/>
          </w:tcPr>
          <w:p w14:paraId="7FF892EC" w14:textId="77777777" w:rsidR="004F72D8" w:rsidRDefault="004F72D8" w:rsidP="00611E70">
            <w:pPr>
              <w:pStyle w:val="af5"/>
              <w:ind w:firstLineChars="0" w:firstLine="0"/>
            </w:pPr>
            <w:r>
              <w:rPr>
                <w:rFonts w:hint="eastAsia"/>
              </w:rPr>
              <w:t>5</w:t>
            </w:r>
          </w:p>
        </w:tc>
      </w:tr>
      <w:tr w:rsidR="004F72D8" w14:paraId="308C7E2E" w14:textId="77777777" w:rsidTr="00611E70">
        <w:tc>
          <w:tcPr>
            <w:tcW w:w="1382" w:type="dxa"/>
          </w:tcPr>
          <w:p w14:paraId="170382A9" w14:textId="77777777" w:rsidR="004F72D8" w:rsidRDefault="004F72D8" w:rsidP="00611E70">
            <w:pPr>
              <w:pStyle w:val="af5"/>
              <w:ind w:firstLineChars="0" w:firstLine="0"/>
            </w:pPr>
            <w:r>
              <w:rPr>
                <w:rFonts w:hint="eastAsia"/>
              </w:rPr>
              <w:t>人脸检测时间</w:t>
            </w:r>
            <w:r>
              <w:t>(s)</w:t>
            </w:r>
          </w:p>
        </w:tc>
        <w:tc>
          <w:tcPr>
            <w:tcW w:w="1382" w:type="dxa"/>
          </w:tcPr>
          <w:p w14:paraId="7CB85BD7" w14:textId="77777777" w:rsidR="004F72D8" w:rsidRDefault="004F72D8" w:rsidP="00611E70">
            <w:pPr>
              <w:pStyle w:val="af5"/>
              <w:ind w:firstLineChars="0" w:firstLine="0"/>
            </w:pPr>
            <w:r>
              <w:rPr>
                <w:rFonts w:hint="eastAsia"/>
              </w:rPr>
              <w:t>0</w:t>
            </w:r>
            <w:r>
              <w:t>.12</w:t>
            </w:r>
          </w:p>
        </w:tc>
        <w:tc>
          <w:tcPr>
            <w:tcW w:w="1383" w:type="dxa"/>
          </w:tcPr>
          <w:p w14:paraId="47A84E20" w14:textId="77777777" w:rsidR="004F72D8" w:rsidRDefault="004F72D8" w:rsidP="00611E70">
            <w:pPr>
              <w:pStyle w:val="af5"/>
              <w:ind w:firstLineChars="0" w:firstLine="0"/>
            </w:pPr>
            <w:r>
              <w:rPr>
                <w:rFonts w:hint="eastAsia"/>
              </w:rPr>
              <w:t>0</w:t>
            </w:r>
            <w:r>
              <w:t>.16</w:t>
            </w:r>
          </w:p>
        </w:tc>
        <w:tc>
          <w:tcPr>
            <w:tcW w:w="1383" w:type="dxa"/>
          </w:tcPr>
          <w:p w14:paraId="1ECA07C1" w14:textId="77777777" w:rsidR="004F72D8" w:rsidRDefault="004F72D8" w:rsidP="00611E70">
            <w:pPr>
              <w:pStyle w:val="af5"/>
              <w:ind w:firstLineChars="0" w:firstLine="0"/>
            </w:pPr>
            <w:r>
              <w:rPr>
                <w:rFonts w:hint="eastAsia"/>
              </w:rPr>
              <w:t>0</w:t>
            </w:r>
            <w:r>
              <w:t>.16</w:t>
            </w:r>
          </w:p>
        </w:tc>
        <w:tc>
          <w:tcPr>
            <w:tcW w:w="1383" w:type="dxa"/>
          </w:tcPr>
          <w:p w14:paraId="479840B1" w14:textId="77777777" w:rsidR="004F72D8" w:rsidRDefault="004F72D8" w:rsidP="00611E70">
            <w:pPr>
              <w:pStyle w:val="af5"/>
              <w:ind w:firstLineChars="0" w:firstLine="0"/>
            </w:pPr>
            <w:r>
              <w:rPr>
                <w:rFonts w:hint="eastAsia"/>
              </w:rPr>
              <w:t>0</w:t>
            </w:r>
            <w:r>
              <w:t>.17</w:t>
            </w:r>
          </w:p>
        </w:tc>
        <w:tc>
          <w:tcPr>
            <w:tcW w:w="1383" w:type="dxa"/>
          </w:tcPr>
          <w:p w14:paraId="36F6AE61" w14:textId="77777777" w:rsidR="004F72D8" w:rsidRDefault="004F72D8" w:rsidP="00611E70">
            <w:pPr>
              <w:pStyle w:val="af5"/>
              <w:ind w:firstLineChars="0" w:firstLine="0"/>
            </w:pPr>
            <w:r>
              <w:rPr>
                <w:rFonts w:hint="eastAsia"/>
              </w:rPr>
              <w:t>0</w:t>
            </w:r>
            <w:r>
              <w:t>.18</w:t>
            </w:r>
          </w:p>
        </w:tc>
      </w:tr>
      <w:tr w:rsidR="004F72D8" w14:paraId="33BA68A7" w14:textId="77777777" w:rsidTr="00611E70">
        <w:tc>
          <w:tcPr>
            <w:tcW w:w="1382" w:type="dxa"/>
          </w:tcPr>
          <w:p w14:paraId="18D1745E" w14:textId="77777777" w:rsidR="004F72D8" w:rsidRDefault="004F72D8" w:rsidP="00611E70">
            <w:pPr>
              <w:pStyle w:val="af5"/>
              <w:ind w:firstLineChars="0" w:firstLine="0"/>
            </w:pPr>
            <w:r>
              <w:rPr>
                <w:rFonts w:hint="eastAsia"/>
              </w:rPr>
              <w:t>人脸识别时间</w:t>
            </w:r>
            <w:r>
              <w:rPr>
                <w:rFonts w:hint="eastAsia"/>
              </w:rPr>
              <w:t>(</w:t>
            </w:r>
            <w:r>
              <w:t>s)</w:t>
            </w:r>
          </w:p>
        </w:tc>
        <w:tc>
          <w:tcPr>
            <w:tcW w:w="1382" w:type="dxa"/>
          </w:tcPr>
          <w:p w14:paraId="366A02D4" w14:textId="77777777" w:rsidR="004F72D8" w:rsidRDefault="004F72D8" w:rsidP="00611E70">
            <w:pPr>
              <w:pStyle w:val="af5"/>
              <w:ind w:firstLineChars="0" w:firstLine="0"/>
            </w:pPr>
            <w:r>
              <w:rPr>
                <w:rFonts w:hint="eastAsia"/>
              </w:rPr>
              <w:t>0</w:t>
            </w:r>
            <w:r>
              <w:t>.11</w:t>
            </w:r>
          </w:p>
        </w:tc>
        <w:tc>
          <w:tcPr>
            <w:tcW w:w="1383" w:type="dxa"/>
          </w:tcPr>
          <w:p w14:paraId="1BFB6033" w14:textId="77777777" w:rsidR="004F72D8" w:rsidRDefault="004F72D8" w:rsidP="00611E70">
            <w:pPr>
              <w:pStyle w:val="af5"/>
              <w:ind w:firstLineChars="0" w:firstLine="0"/>
            </w:pPr>
            <w:r>
              <w:rPr>
                <w:rFonts w:hint="eastAsia"/>
              </w:rPr>
              <w:t>0</w:t>
            </w:r>
            <w:r>
              <w:t>.28</w:t>
            </w:r>
          </w:p>
        </w:tc>
        <w:tc>
          <w:tcPr>
            <w:tcW w:w="1383" w:type="dxa"/>
          </w:tcPr>
          <w:p w14:paraId="15A64E8F" w14:textId="77777777" w:rsidR="004F72D8" w:rsidRDefault="004F72D8" w:rsidP="00611E70">
            <w:pPr>
              <w:pStyle w:val="af5"/>
              <w:ind w:firstLineChars="0" w:firstLine="0"/>
            </w:pPr>
            <w:r>
              <w:rPr>
                <w:rFonts w:hint="eastAsia"/>
              </w:rPr>
              <w:t>0</w:t>
            </w:r>
            <w:r>
              <w:t>.40</w:t>
            </w:r>
          </w:p>
        </w:tc>
        <w:tc>
          <w:tcPr>
            <w:tcW w:w="1383" w:type="dxa"/>
          </w:tcPr>
          <w:p w14:paraId="2820891C" w14:textId="77777777" w:rsidR="004F72D8" w:rsidRDefault="004F72D8" w:rsidP="00611E70">
            <w:pPr>
              <w:pStyle w:val="af5"/>
              <w:ind w:firstLineChars="0" w:firstLine="0"/>
            </w:pPr>
            <w:r>
              <w:rPr>
                <w:rFonts w:hint="eastAsia"/>
              </w:rPr>
              <w:t>0</w:t>
            </w:r>
            <w:r>
              <w:t>.58</w:t>
            </w:r>
          </w:p>
        </w:tc>
        <w:tc>
          <w:tcPr>
            <w:tcW w:w="1383" w:type="dxa"/>
          </w:tcPr>
          <w:p w14:paraId="0338C3C1" w14:textId="77777777" w:rsidR="004F72D8" w:rsidRDefault="004F72D8" w:rsidP="00611E70">
            <w:pPr>
              <w:pStyle w:val="af5"/>
              <w:ind w:firstLineChars="0" w:firstLine="0"/>
            </w:pPr>
            <w:r>
              <w:rPr>
                <w:rFonts w:hint="eastAsia"/>
              </w:rPr>
              <w:t>0</w:t>
            </w:r>
            <w:r>
              <w:t>.78</w:t>
            </w:r>
          </w:p>
        </w:tc>
      </w:tr>
    </w:tbl>
    <w:p w14:paraId="21EF9524" w14:textId="60AD5B14" w:rsidR="004F72D8" w:rsidRDefault="004F72D8" w:rsidP="00836091">
      <w:pPr>
        <w:pStyle w:val="af5"/>
        <w:spacing w:line="240" w:lineRule="auto"/>
        <w:ind w:firstLineChars="0" w:firstLine="0"/>
      </w:pPr>
    </w:p>
    <w:p w14:paraId="53CBD274" w14:textId="34E3DA5F" w:rsidR="004F72D8" w:rsidRDefault="00095D92" w:rsidP="00095D92">
      <w:pPr>
        <w:pStyle w:val="af5"/>
        <w:spacing w:line="240" w:lineRule="auto"/>
      </w:pPr>
      <w:r w:rsidRPr="00095D92">
        <w:rPr>
          <w:noProof/>
        </w:rPr>
        <w:lastRenderedPageBreak/>
        <w:drawing>
          <wp:inline distT="0" distB="0" distL="0" distR="0" wp14:anchorId="243D3193" wp14:editId="27B8D600">
            <wp:extent cx="5274310" cy="405765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057650"/>
                    </a:xfrm>
                    <a:prstGeom prst="rect">
                      <a:avLst/>
                    </a:prstGeom>
                  </pic:spPr>
                </pic:pic>
              </a:graphicData>
            </a:graphic>
          </wp:inline>
        </w:drawing>
      </w:r>
    </w:p>
    <w:p w14:paraId="2C769B79" w14:textId="17C248BA" w:rsidR="00836091" w:rsidRPr="00836091" w:rsidRDefault="00836091" w:rsidP="00836091">
      <w:pPr>
        <w:pStyle w:val="a7"/>
        <w:jc w:val="center"/>
      </w:pPr>
      <w:r>
        <w:rPr>
          <w:rFonts w:hint="eastAsia"/>
        </w:rPr>
        <w:t>图</w:t>
      </w:r>
      <w:r>
        <w:t>3-4</w:t>
      </w:r>
      <w:r w:rsidR="00397A67">
        <w:t xml:space="preserve"> </w:t>
      </w:r>
      <w:r w:rsidR="00397A67">
        <w:rPr>
          <w:rFonts w:hint="eastAsia"/>
        </w:rPr>
        <w:t>三种模型的分析效率对比</w:t>
      </w:r>
    </w:p>
    <w:p w14:paraId="2424FB8B" w14:textId="77777777" w:rsidR="00836091" w:rsidRDefault="00836091" w:rsidP="004F72D8">
      <w:pPr>
        <w:pStyle w:val="af5"/>
        <w:spacing w:line="240" w:lineRule="auto"/>
      </w:pPr>
    </w:p>
    <w:p w14:paraId="4D5581EF" w14:textId="3FA89274" w:rsidR="004F72D8" w:rsidRDefault="004F72D8" w:rsidP="004F72D8">
      <w:pPr>
        <w:pStyle w:val="af5"/>
      </w:pPr>
      <w:r>
        <w:rPr>
          <w:rFonts w:hint="eastAsia"/>
        </w:rPr>
        <w:t>作为系统的响应性指标，系统的视频分析时延主要取决于视频流的传输时延和处理时延。系统人脸检测和识别模块的时延如表</w:t>
      </w:r>
      <w:r>
        <w:t>3-3</w:t>
      </w:r>
      <w:r>
        <w:rPr>
          <w:rFonts w:hint="eastAsia"/>
        </w:rPr>
        <w:t>所示。为了验证系统的实时性，我们将人脸识别模块部署在位于</w:t>
      </w:r>
      <w:r w:rsidR="00397A67">
        <w:rPr>
          <w:rFonts w:hint="eastAsia"/>
        </w:rPr>
        <w:t>北京</w:t>
      </w:r>
      <w:r>
        <w:rPr>
          <w:rFonts w:hint="eastAsia"/>
        </w:rPr>
        <w:t>的阿里云服务器和位于边缘服务器的视频分析系统进行比较，图是</w:t>
      </w:r>
      <w:r w:rsidR="00397A67">
        <w:rPr>
          <w:rFonts w:hint="eastAsia"/>
        </w:rPr>
        <w:t>分别基于云边端协同、云边协同和云中心</w:t>
      </w:r>
      <w:r>
        <w:rPr>
          <w:rFonts w:hint="eastAsia"/>
        </w:rPr>
        <w:t>的人脸识别模块进行视频分析时延的对比，可以看出由于边缘计算本身靠近移动终端设备的特点</w:t>
      </w:r>
      <w:r w:rsidR="00397A67">
        <w:rPr>
          <w:rFonts w:hint="eastAsia"/>
        </w:rPr>
        <w:t>，</w:t>
      </w:r>
      <w:r>
        <w:rPr>
          <w:rFonts w:hint="eastAsia"/>
        </w:rPr>
        <w:t>视频流的传输时延可以下降到</w:t>
      </w:r>
      <w:r>
        <w:rPr>
          <w:rFonts w:hint="eastAsia"/>
        </w:rPr>
        <w:t>1</w:t>
      </w:r>
      <w:r>
        <w:t>0</w:t>
      </w:r>
      <w:r>
        <w:rPr>
          <w:rFonts w:hint="eastAsia"/>
        </w:rPr>
        <w:t>毫秒以内，而传输到中心云服务器的视频流时延则达到</w:t>
      </w:r>
      <w:r w:rsidR="00397A67">
        <w:rPr>
          <w:rFonts w:hint="eastAsia"/>
        </w:rPr>
        <w:t>一百毫秒左右</w:t>
      </w:r>
      <w:r>
        <w:rPr>
          <w:rFonts w:hint="eastAsia"/>
        </w:rPr>
        <w:t>，因此在传输时延方面，</w:t>
      </w:r>
      <w:r w:rsidR="00397A67">
        <w:rPr>
          <w:rFonts w:hint="eastAsia"/>
        </w:rPr>
        <w:t>基于云边端协同的模型</w:t>
      </w:r>
      <w:r>
        <w:rPr>
          <w:rFonts w:hint="eastAsia"/>
        </w:rPr>
        <w:t>更具有优势。同时我们通过对视频分析的优化，使得人脸识别模块在轻量级边缘服务器上处理图像的效率可以达到和中心云服务器同一个等级，因此我们设计的视频分析系统在边缘节点上分析更具有实时性的优势。</w:t>
      </w:r>
    </w:p>
    <w:p w14:paraId="47269CC6" w14:textId="025444CE" w:rsidR="004C584A" w:rsidRDefault="004C584A" w:rsidP="004C584A">
      <w:pPr>
        <w:pStyle w:val="a1"/>
      </w:pPr>
      <w:bookmarkStart w:id="138" w:name="_Toc68223756"/>
      <w:r>
        <w:rPr>
          <w:rFonts w:hint="eastAsia"/>
        </w:rPr>
        <w:t>系统优化前后性能对比</w:t>
      </w:r>
      <w:bookmarkEnd w:id="138"/>
    </w:p>
    <w:p w14:paraId="646686D6" w14:textId="40096BA2" w:rsidR="004F72D8" w:rsidRDefault="004F72D8" w:rsidP="004F72D8">
      <w:pPr>
        <w:pStyle w:val="af5"/>
      </w:pPr>
      <w:r>
        <w:rPr>
          <w:rFonts w:hint="eastAsia"/>
        </w:rPr>
        <w:t>系统经过了视频压缩策略、视频帧过滤算法和关键帧提取算法，删除了大量冗余数据和噪声信息，</w:t>
      </w:r>
      <w:r w:rsidR="00EE27D2">
        <w:rPr>
          <w:rFonts w:hint="eastAsia"/>
        </w:rPr>
        <w:t>需要</w:t>
      </w:r>
      <w:r>
        <w:rPr>
          <w:rFonts w:hint="eastAsia"/>
        </w:rPr>
        <w:t>处理的</w:t>
      </w:r>
      <w:r w:rsidR="00EE27D2">
        <w:rPr>
          <w:rFonts w:hint="eastAsia"/>
        </w:rPr>
        <w:t>图像</w:t>
      </w:r>
      <w:r>
        <w:rPr>
          <w:rFonts w:hint="eastAsia"/>
        </w:rPr>
        <w:t>数据大大的减少，这样上传到云端的数据就减少了许多。这样不仅减少了边缘侧和云端数据上传的带宽</w:t>
      </w:r>
      <w:r w:rsidR="00EE27D2">
        <w:rPr>
          <w:rFonts w:hint="eastAsia"/>
        </w:rPr>
        <w:t>压力</w:t>
      </w:r>
      <w:r>
        <w:rPr>
          <w:rFonts w:hint="eastAsia"/>
        </w:rPr>
        <w:t>，降低了时延，也减少了云端数据存储的负担。</w:t>
      </w:r>
      <w:r w:rsidR="00A419AF">
        <w:rPr>
          <w:rFonts w:hint="eastAsia"/>
        </w:rPr>
        <w:t>所以系统优化的前提是</w:t>
      </w:r>
      <w:r>
        <w:rPr>
          <w:rFonts w:hint="eastAsia"/>
        </w:rPr>
        <w:t>不影响系统识别准确率</w:t>
      </w:r>
      <w:r w:rsidR="00A419AF">
        <w:rPr>
          <w:rFonts w:hint="eastAsia"/>
        </w:rPr>
        <w:t>。</w:t>
      </w:r>
      <w:r>
        <w:rPr>
          <w:rFonts w:hint="eastAsia"/>
        </w:rPr>
        <w:lastRenderedPageBreak/>
        <w:t>系统进行了优化操作</w:t>
      </w:r>
      <w:r w:rsidR="00EE27D2">
        <w:rPr>
          <w:rFonts w:hint="eastAsia"/>
        </w:rPr>
        <w:t>，</w:t>
      </w:r>
      <w:r>
        <w:rPr>
          <w:rFonts w:hint="eastAsia"/>
        </w:rPr>
        <w:t>系统优化前后的平均准确率、平均漏检率和平均误检率如图</w:t>
      </w:r>
      <w:r>
        <w:t>3-4</w:t>
      </w:r>
      <w:r>
        <w:rPr>
          <w:rFonts w:hint="eastAsia"/>
        </w:rPr>
        <w:t>所示。</w:t>
      </w:r>
    </w:p>
    <w:p w14:paraId="69A0FA63" w14:textId="0CAB6432" w:rsidR="0076719E" w:rsidRDefault="00EE27D2" w:rsidP="0076719E">
      <w:pPr>
        <w:pStyle w:val="af5"/>
        <w:spacing w:line="240" w:lineRule="auto"/>
        <w:jc w:val="center"/>
      </w:pPr>
      <w:r w:rsidRPr="00EE27D2">
        <w:rPr>
          <w:noProof/>
        </w:rPr>
        <w:drawing>
          <wp:inline distT="0" distB="0" distL="0" distR="0" wp14:anchorId="1A952637" wp14:editId="2C139F5C">
            <wp:extent cx="5274310" cy="37960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96030"/>
                    </a:xfrm>
                    <a:prstGeom prst="rect">
                      <a:avLst/>
                    </a:prstGeom>
                  </pic:spPr>
                </pic:pic>
              </a:graphicData>
            </a:graphic>
          </wp:inline>
        </w:drawing>
      </w:r>
    </w:p>
    <w:p w14:paraId="3E5EB248" w14:textId="77777777" w:rsidR="0076719E" w:rsidRDefault="0076719E" w:rsidP="0076719E">
      <w:pPr>
        <w:pStyle w:val="a7"/>
        <w:jc w:val="center"/>
      </w:pPr>
      <w:r>
        <w:rPr>
          <w:rFonts w:hint="eastAsia"/>
        </w:rPr>
        <w:t>图</w:t>
      </w:r>
      <w:r>
        <w:t xml:space="preserve">3-4 </w:t>
      </w:r>
      <w:r>
        <w:rPr>
          <w:rFonts w:hint="eastAsia"/>
        </w:rPr>
        <w:t>系统优化前后准确率对比图</w:t>
      </w:r>
    </w:p>
    <w:p w14:paraId="5DD7B154" w14:textId="77777777" w:rsidR="0076719E" w:rsidRDefault="0076719E" w:rsidP="0076719E">
      <w:pPr>
        <w:pStyle w:val="af5"/>
        <w:spacing w:line="240" w:lineRule="auto"/>
        <w:jc w:val="center"/>
      </w:pPr>
    </w:p>
    <w:p w14:paraId="11D8B620" w14:textId="620469E0" w:rsidR="0076719E" w:rsidRDefault="0076719E" w:rsidP="004F72D8">
      <w:pPr>
        <w:pStyle w:val="af5"/>
      </w:pPr>
    </w:p>
    <w:p w14:paraId="5E5EA63E" w14:textId="4EC99DAB" w:rsidR="00E833FB" w:rsidRPr="00C81B8F" w:rsidRDefault="00E833FB" w:rsidP="004F72D8">
      <w:pPr>
        <w:pStyle w:val="af5"/>
      </w:pPr>
      <w:r>
        <w:rPr>
          <w:rFonts w:hint="eastAsia"/>
        </w:rPr>
        <w:t>视频分析系统的内存消耗是衡量系统能否在平台稳定运行的关键性指标，系统的图像处理模块采用的是基于深度学习的方法实现的人脸检测算法，因此系统运行会消耗轻量级边缘计算平台上较多的计算资源，导致内存占用量过高而影响系统的性能。因此在视频优化策略中，我们通过对视频关键帧的筛选，避免了对所有的视频帧都进行人脸识别。接下来，我们将检测优化前后人脸识别模块在边缘服务器上的内存占用情况，查看内存的占用情况是通过使用</w:t>
      </w:r>
      <w:r>
        <w:rPr>
          <w:rFonts w:hint="eastAsia"/>
        </w:rPr>
        <w:t>Linux</w:t>
      </w:r>
      <w:r>
        <w:rPr>
          <w:rFonts w:hint="eastAsia"/>
        </w:rPr>
        <w:t>系统中的</w:t>
      </w:r>
      <w:r>
        <w:rPr>
          <w:rFonts w:hint="eastAsia"/>
        </w:rPr>
        <w:t>Top</w:t>
      </w:r>
      <w:r>
        <w:rPr>
          <w:rFonts w:hint="eastAsia"/>
        </w:rPr>
        <w:t>指令。</w:t>
      </w:r>
    </w:p>
    <w:p w14:paraId="06494B0F" w14:textId="77777777" w:rsidR="00C81B8F" w:rsidRPr="00C81B8F" w:rsidRDefault="00C81B8F" w:rsidP="00C81B8F">
      <w:pPr>
        <w:pStyle w:val="af5"/>
      </w:pPr>
      <w:r w:rsidRPr="00C81B8F">
        <w:rPr>
          <w:rFonts w:hint="eastAsia"/>
        </w:rPr>
        <w:t>在边缘端上图像处理时的内存占用情况如图所示，其中蓝色实线代表优化前系统运行时内存占用情况，黄色代表优化后。由于优化前未提取视频关键帧，所以会对每一帧图像进行目标检测，系统的内存占用会稳定在</w:t>
      </w:r>
      <w:r w:rsidRPr="00C81B8F">
        <w:rPr>
          <w:rFonts w:hint="eastAsia"/>
        </w:rPr>
        <w:t>2</w:t>
      </w:r>
      <w:r w:rsidRPr="00C81B8F">
        <w:t>2%</w:t>
      </w:r>
      <w:r w:rsidRPr="00C81B8F">
        <w:rPr>
          <w:rFonts w:hint="eastAsia"/>
        </w:rPr>
        <w:t>左右；经过关键帧优化算法之后，系统需要处理的视频帧数量大大减少了，系统内存占用最低可以下降到</w:t>
      </w:r>
      <w:r w:rsidRPr="00C81B8F">
        <w:rPr>
          <w:rFonts w:hint="eastAsia"/>
        </w:rPr>
        <w:t>5</w:t>
      </w:r>
      <w:r w:rsidRPr="00C81B8F">
        <w:t>%</w:t>
      </w:r>
      <w:r w:rsidRPr="00C81B8F">
        <w:rPr>
          <w:rFonts w:hint="eastAsia"/>
        </w:rPr>
        <w:t>左右，可见优化后的系统运行效率提升了许多。</w:t>
      </w:r>
    </w:p>
    <w:p w14:paraId="27B28D87" w14:textId="77777777" w:rsidR="00C81B8F" w:rsidRPr="00C81B8F" w:rsidRDefault="00C81B8F" w:rsidP="004F72D8">
      <w:pPr>
        <w:pStyle w:val="af5"/>
      </w:pPr>
    </w:p>
    <w:p w14:paraId="0D30BDBE" w14:textId="280AC00F" w:rsidR="004F72D8" w:rsidRPr="004F72D8" w:rsidRDefault="00E833FB" w:rsidP="00E833FB">
      <w:pPr>
        <w:pStyle w:val="af5"/>
        <w:spacing w:line="240" w:lineRule="auto"/>
        <w:jc w:val="center"/>
      </w:pPr>
      <w:r w:rsidRPr="00E833FB">
        <w:rPr>
          <w:noProof/>
        </w:rPr>
        <w:lastRenderedPageBreak/>
        <w:drawing>
          <wp:inline distT="0" distB="0" distL="0" distR="0" wp14:anchorId="3F76D877" wp14:editId="371F390E">
            <wp:extent cx="5274310" cy="376491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64915"/>
                    </a:xfrm>
                    <a:prstGeom prst="rect">
                      <a:avLst/>
                    </a:prstGeom>
                  </pic:spPr>
                </pic:pic>
              </a:graphicData>
            </a:graphic>
          </wp:inline>
        </w:drawing>
      </w:r>
    </w:p>
    <w:p w14:paraId="4885937F" w14:textId="3701DDEE" w:rsidR="006E2B79" w:rsidRDefault="00EB08B1" w:rsidP="006E2B79">
      <w:pPr>
        <w:pStyle w:val="a7"/>
        <w:jc w:val="center"/>
      </w:pPr>
      <w:r>
        <w:tab/>
      </w:r>
      <w:r w:rsidR="006E2B79">
        <w:rPr>
          <w:rFonts w:hint="eastAsia"/>
        </w:rPr>
        <w:t>图</w:t>
      </w:r>
      <w:r w:rsidR="006E2B79">
        <w:t xml:space="preserve">3-4 </w:t>
      </w:r>
      <w:r w:rsidR="006E2B79">
        <w:rPr>
          <w:rFonts w:hint="eastAsia"/>
        </w:rPr>
        <w:t>图像处理模块的内存占用情况</w:t>
      </w:r>
    </w:p>
    <w:p w14:paraId="097168E2" w14:textId="77777777" w:rsidR="00E833FB" w:rsidRDefault="00E833FB" w:rsidP="00E833FB">
      <w:pPr>
        <w:pStyle w:val="af5"/>
        <w:spacing w:line="240" w:lineRule="auto"/>
      </w:pPr>
    </w:p>
    <w:p w14:paraId="54084B78" w14:textId="77777777" w:rsidR="003B7281" w:rsidRPr="008F73A6" w:rsidRDefault="003B7281" w:rsidP="003B7281">
      <w:pPr>
        <w:widowControl/>
        <w:shd w:val="clear" w:color="auto" w:fill="FFFFFF"/>
        <w:spacing w:after="240" w:line="390" w:lineRule="atLeast"/>
        <w:ind w:firstLine="420"/>
        <w:rPr>
          <w:rFonts w:asciiTheme="minorEastAsia" w:hAnsiTheme="minorEastAsia" w:cs="Arial"/>
          <w:color w:val="000000" w:themeColor="text1"/>
          <w:kern w:val="0"/>
          <w:sz w:val="24"/>
          <w:szCs w:val="24"/>
        </w:rPr>
      </w:pPr>
      <w:r>
        <w:rPr>
          <w:rFonts w:asciiTheme="minorEastAsia" w:hAnsiTheme="minorEastAsia" w:cs="Arial" w:hint="eastAsia"/>
          <w:color w:val="000000" w:themeColor="text1"/>
          <w:kern w:val="0"/>
          <w:sz w:val="24"/>
          <w:szCs w:val="24"/>
        </w:rPr>
        <w:t>图展示了</w:t>
      </w:r>
      <w:commentRangeStart w:id="139"/>
      <w:r w:rsidRPr="008F73A6">
        <w:rPr>
          <w:rFonts w:asciiTheme="minorEastAsia" w:hAnsiTheme="minorEastAsia" w:cs="Arial" w:hint="eastAsia"/>
          <w:color w:val="000000" w:themeColor="text1"/>
          <w:kern w:val="0"/>
          <w:sz w:val="24"/>
          <w:szCs w:val="24"/>
        </w:rPr>
        <w:t>经过</w:t>
      </w:r>
      <w:r>
        <w:rPr>
          <w:rFonts w:asciiTheme="minorEastAsia" w:hAnsiTheme="minorEastAsia" w:cs="Arial" w:hint="eastAsia"/>
          <w:color w:val="000000" w:themeColor="text1"/>
          <w:kern w:val="0"/>
          <w:sz w:val="24"/>
          <w:szCs w:val="24"/>
        </w:rPr>
        <w:t>基于负载均衡的边缘资源自适应调度算法</w:t>
      </w:r>
      <w:r w:rsidRPr="008F73A6">
        <w:rPr>
          <w:rFonts w:asciiTheme="minorEastAsia" w:hAnsiTheme="minorEastAsia" w:cs="Arial" w:hint="eastAsia"/>
          <w:color w:val="000000" w:themeColor="text1"/>
          <w:kern w:val="0"/>
          <w:sz w:val="24"/>
          <w:szCs w:val="24"/>
        </w:rPr>
        <w:t>调度之后，系统在不同带宽的情况下，</w:t>
      </w:r>
      <w:r>
        <w:rPr>
          <w:rFonts w:asciiTheme="minorEastAsia" w:hAnsiTheme="minorEastAsia" w:cs="Arial" w:hint="eastAsia"/>
          <w:color w:val="000000" w:themeColor="text1"/>
          <w:kern w:val="0"/>
          <w:sz w:val="24"/>
          <w:szCs w:val="24"/>
        </w:rPr>
        <w:t>边缘计算平台</w:t>
      </w:r>
      <w:r w:rsidRPr="008F73A6">
        <w:rPr>
          <w:rFonts w:asciiTheme="minorEastAsia" w:hAnsiTheme="minorEastAsia" w:cs="Arial" w:hint="eastAsia"/>
          <w:color w:val="000000" w:themeColor="text1"/>
          <w:kern w:val="0"/>
          <w:sz w:val="24"/>
          <w:szCs w:val="24"/>
        </w:rPr>
        <w:t>每</w:t>
      </w:r>
      <w:r>
        <w:rPr>
          <w:rFonts w:asciiTheme="minorEastAsia" w:hAnsiTheme="minorEastAsia" w:cs="Arial" w:hint="eastAsia"/>
          <w:color w:val="000000" w:themeColor="text1"/>
          <w:kern w:val="0"/>
          <w:sz w:val="24"/>
          <w:szCs w:val="24"/>
        </w:rPr>
        <w:t>消费</w:t>
      </w:r>
      <w:r w:rsidRPr="008F73A6">
        <w:rPr>
          <w:rFonts w:asciiTheme="minorEastAsia" w:hAnsiTheme="minorEastAsia" w:cs="Arial" w:hint="eastAsia"/>
          <w:color w:val="000000" w:themeColor="text1"/>
          <w:kern w:val="0"/>
          <w:sz w:val="24"/>
          <w:szCs w:val="24"/>
        </w:rPr>
        <w:t>一万条</w:t>
      </w:r>
      <w:r>
        <w:rPr>
          <w:rFonts w:asciiTheme="minorEastAsia" w:hAnsiTheme="minorEastAsia" w:cs="Arial" w:hint="eastAsia"/>
          <w:color w:val="000000" w:themeColor="text1"/>
          <w:kern w:val="0"/>
          <w:sz w:val="24"/>
          <w:szCs w:val="24"/>
        </w:rPr>
        <w:t>消息所需的</w:t>
      </w:r>
      <w:r w:rsidRPr="008F73A6">
        <w:rPr>
          <w:rFonts w:asciiTheme="minorEastAsia" w:hAnsiTheme="minorEastAsia" w:cs="Arial" w:hint="eastAsia"/>
          <w:color w:val="000000" w:themeColor="text1"/>
          <w:kern w:val="0"/>
          <w:sz w:val="24"/>
          <w:szCs w:val="24"/>
        </w:rPr>
        <w:t>时间</w:t>
      </w:r>
      <w:r>
        <w:rPr>
          <w:rFonts w:asciiTheme="minorEastAsia" w:hAnsiTheme="minorEastAsia" w:cs="Arial" w:hint="eastAsia"/>
          <w:color w:val="000000" w:themeColor="text1"/>
          <w:kern w:val="0"/>
          <w:sz w:val="24"/>
          <w:szCs w:val="24"/>
        </w:rPr>
        <w:t>对比。</w:t>
      </w:r>
      <w:r w:rsidRPr="008F73A6">
        <w:rPr>
          <w:rFonts w:asciiTheme="minorEastAsia" w:hAnsiTheme="minorEastAsia" w:cs="Arial" w:hint="eastAsia"/>
          <w:color w:val="000000" w:themeColor="text1"/>
          <w:kern w:val="0"/>
          <w:sz w:val="24"/>
          <w:szCs w:val="24"/>
        </w:rPr>
        <w:t>可以看出，经过负载均衡策略之后的，</w:t>
      </w:r>
      <w:r>
        <w:rPr>
          <w:rFonts w:asciiTheme="minorEastAsia" w:hAnsiTheme="minorEastAsia" w:cs="Arial" w:hint="eastAsia"/>
          <w:color w:val="000000" w:themeColor="text1"/>
          <w:kern w:val="0"/>
          <w:sz w:val="24"/>
          <w:szCs w:val="24"/>
        </w:rPr>
        <w:t>系统在数据消费</w:t>
      </w:r>
      <w:r w:rsidRPr="008F73A6">
        <w:rPr>
          <w:rFonts w:asciiTheme="minorEastAsia" w:hAnsiTheme="minorEastAsia" w:cs="Arial" w:hint="eastAsia"/>
          <w:color w:val="000000" w:themeColor="text1"/>
          <w:kern w:val="0"/>
          <w:sz w:val="24"/>
          <w:szCs w:val="24"/>
        </w:rPr>
        <w:t>所需要的时延有所下降，有效的提高了系统的</w:t>
      </w:r>
      <w:r>
        <w:rPr>
          <w:rFonts w:asciiTheme="minorEastAsia" w:hAnsiTheme="minorEastAsia" w:cs="Arial" w:hint="eastAsia"/>
          <w:color w:val="000000" w:themeColor="text1"/>
          <w:kern w:val="0"/>
          <w:sz w:val="24"/>
          <w:szCs w:val="24"/>
        </w:rPr>
        <w:t>运行</w:t>
      </w:r>
      <w:r w:rsidRPr="008F73A6">
        <w:rPr>
          <w:rFonts w:asciiTheme="minorEastAsia" w:hAnsiTheme="minorEastAsia" w:cs="Arial" w:hint="eastAsia"/>
          <w:color w:val="000000" w:themeColor="text1"/>
          <w:kern w:val="0"/>
          <w:sz w:val="24"/>
          <w:szCs w:val="24"/>
        </w:rPr>
        <w:t>效率。</w:t>
      </w:r>
      <w:commentRangeEnd w:id="139"/>
      <w:r>
        <w:rPr>
          <w:rStyle w:val="af3"/>
          <w:rFonts w:ascii="Calibri" w:eastAsia="宋体" w:hAnsi="Calibri" w:cs="黑体"/>
        </w:rPr>
        <w:commentReference w:id="139"/>
      </w:r>
      <w:r>
        <w:rPr>
          <w:rFonts w:asciiTheme="minorEastAsia" w:hAnsiTheme="minorEastAsia" w:cs="Arial" w:hint="eastAsia"/>
          <w:color w:val="000000" w:themeColor="text1"/>
          <w:kern w:val="0"/>
          <w:sz w:val="24"/>
          <w:szCs w:val="24"/>
        </w:rPr>
        <w:t>当传输带宽越高的时候，可以明显看到平台处理消息的时间会大大减少。</w:t>
      </w:r>
    </w:p>
    <w:p w14:paraId="5D44243E" w14:textId="77777777" w:rsidR="003B7281" w:rsidRPr="005D6855" w:rsidRDefault="003B7281" w:rsidP="003B7281">
      <w:pPr>
        <w:widowControl/>
        <w:shd w:val="clear" w:color="auto" w:fill="FFFFFF"/>
        <w:spacing w:after="240" w:line="390" w:lineRule="atLeast"/>
        <w:jc w:val="left"/>
        <w:rPr>
          <w:rFonts w:ascii="Arial" w:eastAsia="宋体" w:hAnsi="Arial" w:cs="Arial"/>
          <w:color w:val="4D4D4D"/>
          <w:kern w:val="0"/>
          <w:sz w:val="24"/>
          <w:szCs w:val="24"/>
        </w:rPr>
      </w:pPr>
    </w:p>
    <w:p w14:paraId="1A2F3CB6" w14:textId="77777777" w:rsidR="003B7281" w:rsidRPr="005D6855" w:rsidRDefault="003B7281" w:rsidP="003B7281">
      <w:pPr>
        <w:rPr>
          <w:rFonts w:ascii="Times New Roman" w:hAnsi="Times New Roman"/>
          <w:sz w:val="24"/>
          <w:szCs w:val="24"/>
        </w:rPr>
      </w:pPr>
    </w:p>
    <w:p w14:paraId="2138D1F5" w14:textId="77777777" w:rsidR="003B7281" w:rsidRPr="005B30C4" w:rsidRDefault="003B7281" w:rsidP="003B7281">
      <w:pPr>
        <w:jc w:val="center"/>
        <w:rPr>
          <w:rFonts w:ascii="Times New Roman" w:hAnsi="Times New Roman"/>
          <w:sz w:val="24"/>
          <w:szCs w:val="24"/>
        </w:rPr>
      </w:pPr>
      <w:r w:rsidRPr="00CE6AAA">
        <w:rPr>
          <w:rFonts w:ascii="Times New Roman" w:hAnsi="Times New Roman"/>
          <w:noProof/>
          <w:sz w:val="24"/>
          <w:szCs w:val="24"/>
        </w:rPr>
        <w:lastRenderedPageBreak/>
        <w:drawing>
          <wp:inline distT="0" distB="0" distL="0" distR="0" wp14:anchorId="4D13292D" wp14:editId="731F8906">
            <wp:extent cx="5274310" cy="400431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004310"/>
                    </a:xfrm>
                    <a:prstGeom prst="rect">
                      <a:avLst/>
                    </a:prstGeom>
                  </pic:spPr>
                </pic:pic>
              </a:graphicData>
            </a:graphic>
          </wp:inline>
        </w:drawing>
      </w:r>
    </w:p>
    <w:p w14:paraId="1BDB748E" w14:textId="77777777" w:rsidR="003B7281" w:rsidRDefault="003B7281" w:rsidP="003B7281">
      <w:pPr>
        <w:pStyle w:val="a7"/>
        <w:jc w:val="center"/>
      </w:pPr>
      <w:r>
        <w:rPr>
          <w:rFonts w:hint="eastAsia"/>
        </w:rPr>
        <w:t>图</w:t>
      </w:r>
      <w:r>
        <w:t xml:space="preserve"> 4-2</w:t>
      </w:r>
      <w:r>
        <w:rPr>
          <w:rFonts w:hint="eastAsia"/>
        </w:rPr>
        <w:t xml:space="preserve"> </w:t>
      </w:r>
      <w:r>
        <w:rPr>
          <w:rFonts w:hint="eastAsia"/>
        </w:rPr>
        <w:t>不同带宽下的数据消费速度</w:t>
      </w:r>
    </w:p>
    <w:p w14:paraId="386C5C72" w14:textId="1A409C4C" w:rsidR="00AE56B2" w:rsidRDefault="00AE56B2" w:rsidP="008712E9">
      <w:pPr>
        <w:spacing w:line="240" w:lineRule="exact"/>
      </w:pPr>
    </w:p>
    <w:p w14:paraId="3BB8E1E2" w14:textId="41CE2312" w:rsidR="008712E9" w:rsidRDefault="008712E9" w:rsidP="008712E9">
      <w:pPr>
        <w:spacing w:line="240" w:lineRule="exact"/>
      </w:pPr>
    </w:p>
    <w:p w14:paraId="147BF75E" w14:textId="2FC5C5AD" w:rsidR="00876300" w:rsidRDefault="00876300" w:rsidP="00876300">
      <w:pPr>
        <w:pStyle w:val="a0"/>
      </w:pPr>
      <w:bookmarkStart w:id="140" w:name="_Toc68223757"/>
      <w:r>
        <w:rPr>
          <w:rFonts w:hint="eastAsia"/>
        </w:rPr>
        <w:t>系统高可用</w:t>
      </w:r>
      <w:r w:rsidR="00CA6B0F">
        <w:rPr>
          <w:rFonts w:hint="eastAsia"/>
        </w:rPr>
        <w:t>的</w:t>
      </w:r>
      <w:r w:rsidR="00B8275B">
        <w:rPr>
          <w:rFonts w:hint="eastAsia"/>
        </w:rPr>
        <w:t>实现</w:t>
      </w:r>
      <w:bookmarkEnd w:id="140"/>
    </w:p>
    <w:p w14:paraId="6BB3EB14" w14:textId="5DB193DB" w:rsidR="00332CAA" w:rsidRDefault="00332CAA" w:rsidP="00332CAA">
      <w:pPr>
        <w:pStyle w:val="af5"/>
      </w:pPr>
      <w:r>
        <w:rPr>
          <w:rFonts w:hint="eastAsia"/>
        </w:rPr>
        <w:t>短时间内产生的大量请求对边缘侧服务器是一种巨大的冲击，</w:t>
      </w:r>
      <w:proofErr w:type="spellStart"/>
      <w:r>
        <w:rPr>
          <w:rFonts w:hint="eastAsia"/>
        </w:rPr>
        <w:t>n</w:t>
      </w:r>
      <w:r w:rsidRPr="00BA463D">
        <w:t>ginx</w:t>
      </w:r>
      <w:proofErr w:type="spellEnd"/>
      <w:r w:rsidRPr="00BA463D">
        <w:rPr>
          <w:rFonts w:hint="eastAsia"/>
        </w:rPr>
        <w:t>作为边缘侧服务器之前的一道路由屏障</w:t>
      </w:r>
      <w:r>
        <w:rPr>
          <w:rFonts w:hint="eastAsia"/>
        </w:rPr>
        <w:t>，拦截了所有请求数据，但是一旦</w:t>
      </w:r>
      <w:proofErr w:type="spellStart"/>
      <w:r>
        <w:rPr>
          <w:rFonts w:hint="eastAsia"/>
        </w:rPr>
        <w:t>nginx</w:t>
      </w:r>
      <w:proofErr w:type="spellEnd"/>
      <w:r>
        <w:rPr>
          <w:rFonts w:hint="eastAsia"/>
        </w:rPr>
        <w:t>这个屏障出现故障之后，系统将是灾难级别的。本节讨论的事情是如何实现故障转移和高可用环境以及怎样去避免单点故障。</w:t>
      </w:r>
    </w:p>
    <w:p w14:paraId="4FAA58C4" w14:textId="5E3D7834" w:rsidR="00332CAA" w:rsidRDefault="00332CAA" w:rsidP="008752EE">
      <w:pPr>
        <w:pStyle w:val="af5"/>
      </w:pPr>
      <w:proofErr w:type="spellStart"/>
      <w:r w:rsidRPr="00332CAA">
        <w:t>Keepalived</w:t>
      </w:r>
      <w:proofErr w:type="spellEnd"/>
      <w:r w:rsidRPr="00332CAA">
        <w:rPr>
          <w:rFonts w:hint="eastAsia"/>
        </w:rPr>
        <w:t>的底层是</w:t>
      </w:r>
      <w:r w:rsidRPr="00332CAA">
        <w:t>基于</w:t>
      </w:r>
      <w:r w:rsidRPr="00332CAA">
        <w:t>VRRP</w:t>
      </w:r>
      <w:r w:rsidRPr="00332CAA">
        <w:t>协议来实现的</w:t>
      </w:r>
      <w:r w:rsidRPr="00332CAA">
        <w:rPr>
          <w:rFonts w:hint="eastAsia"/>
        </w:rPr>
        <w:t>。</w:t>
      </w:r>
      <w:r w:rsidRPr="00332CAA">
        <w:t>可以利用其来避免</w:t>
      </w:r>
      <w:r w:rsidRPr="00332CAA">
        <w:t>IP</w:t>
      </w:r>
      <w:r w:rsidRPr="00332CAA">
        <w:t>单点故障</w:t>
      </w:r>
      <w:r w:rsidRPr="00332CAA">
        <w:rPr>
          <w:rFonts w:hint="eastAsia"/>
        </w:rPr>
        <w:t>。</w:t>
      </w:r>
      <w:r w:rsidRPr="00332CAA">
        <w:t>但是它一般不会单独出现，而是与其它负载均衡技术（一起工作来达到集群的高可用。</w:t>
      </w:r>
      <w:r w:rsidRPr="00332CAA">
        <w:rPr>
          <w:rFonts w:hint="eastAsia"/>
        </w:rPr>
        <w:t>通常高可用我们会想到最著名的</w:t>
      </w:r>
      <w:r w:rsidRPr="00332CAA">
        <w:rPr>
          <w:rFonts w:hint="eastAsia"/>
        </w:rPr>
        <w:t>heartbeat</w:t>
      </w:r>
      <w:r w:rsidRPr="00332CAA">
        <w:t>(</w:t>
      </w:r>
      <w:r w:rsidRPr="00332CAA">
        <w:rPr>
          <w:rFonts w:hint="eastAsia"/>
        </w:rPr>
        <w:t>心跳机制</w:t>
      </w:r>
      <w:r w:rsidRPr="00332CAA">
        <w:t>).</w:t>
      </w:r>
      <w:r w:rsidRPr="00332CAA">
        <w:rPr>
          <w:rFonts w:hint="eastAsia"/>
        </w:rPr>
        <w:t>那么为什么不直接选用心跳机制而是另外再造轮子呢？</w:t>
      </w:r>
      <w:r w:rsidRPr="00332CAA">
        <w:rPr>
          <w:rFonts w:hint="eastAsia"/>
        </w:rPr>
        <w:t>h</w:t>
      </w:r>
      <w:r w:rsidRPr="00332CAA">
        <w:t>eartbeat</w:t>
      </w:r>
      <w:r w:rsidRPr="00332CAA">
        <w:t>一般用于服务的高可用，且需要共享存储，</w:t>
      </w:r>
      <w:r w:rsidRPr="00332CAA">
        <w:rPr>
          <w:rFonts w:hint="eastAsia"/>
        </w:rPr>
        <w:t>通常针对多节点高可用场景。</w:t>
      </w:r>
      <w:proofErr w:type="spellStart"/>
      <w:r w:rsidR="005D40DC">
        <w:t>k</w:t>
      </w:r>
      <w:r w:rsidR="005D40DC">
        <w:rPr>
          <w:rFonts w:hint="eastAsia"/>
        </w:rPr>
        <w:t>eepalived</w:t>
      </w:r>
      <w:r w:rsidR="005D40DC">
        <w:t>.conf</w:t>
      </w:r>
      <w:proofErr w:type="spellEnd"/>
      <w:r w:rsidR="005D40DC">
        <w:rPr>
          <w:rFonts w:hint="eastAsia"/>
        </w:rPr>
        <w:t>配置文件如图所示。</w:t>
      </w:r>
    </w:p>
    <w:p w14:paraId="206DF54D" w14:textId="1A7E63E0" w:rsidR="0094698A" w:rsidRDefault="0094698A" w:rsidP="0094698A">
      <w:pPr>
        <w:pStyle w:val="af5"/>
        <w:spacing w:line="240" w:lineRule="auto"/>
        <w:jc w:val="center"/>
      </w:pPr>
      <w:r w:rsidRPr="0094698A">
        <w:rPr>
          <w:noProof/>
        </w:rPr>
        <w:lastRenderedPageBreak/>
        <w:drawing>
          <wp:inline distT="0" distB="0" distL="0" distR="0" wp14:anchorId="26A6C760" wp14:editId="673B65FF">
            <wp:extent cx="2540000" cy="32893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40000" cy="3289300"/>
                    </a:xfrm>
                    <a:prstGeom prst="rect">
                      <a:avLst/>
                    </a:prstGeom>
                  </pic:spPr>
                </pic:pic>
              </a:graphicData>
            </a:graphic>
          </wp:inline>
        </w:drawing>
      </w:r>
    </w:p>
    <w:p w14:paraId="5C401E13" w14:textId="2E4134BA" w:rsidR="0094698A" w:rsidRDefault="0094698A" w:rsidP="0094698A">
      <w:pPr>
        <w:pStyle w:val="a7"/>
        <w:jc w:val="center"/>
      </w:pPr>
      <w:r>
        <w:rPr>
          <w:rFonts w:hint="eastAsia"/>
        </w:rPr>
        <w:t>图</w:t>
      </w:r>
      <w:r>
        <w:t xml:space="preserve">3-4 </w:t>
      </w:r>
      <w:proofErr w:type="spellStart"/>
      <w:r>
        <w:rPr>
          <w:rFonts w:hint="eastAsia"/>
        </w:rPr>
        <w:t>keepalived</w:t>
      </w:r>
      <w:r>
        <w:t>.conf</w:t>
      </w:r>
      <w:proofErr w:type="spellEnd"/>
      <w:r>
        <w:rPr>
          <w:rFonts w:hint="eastAsia"/>
        </w:rPr>
        <w:t>文件配置</w:t>
      </w:r>
    </w:p>
    <w:p w14:paraId="7DCA3EC5" w14:textId="77777777" w:rsidR="0094698A" w:rsidRPr="0094698A" w:rsidRDefault="0094698A" w:rsidP="0094698A">
      <w:pPr>
        <w:pStyle w:val="af5"/>
        <w:spacing w:line="240" w:lineRule="auto"/>
        <w:ind w:firstLineChars="0" w:firstLine="0"/>
      </w:pPr>
    </w:p>
    <w:p w14:paraId="538713C2" w14:textId="77777777" w:rsidR="0094698A" w:rsidRPr="008752EE" w:rsidRDefault="0094698A" w:rsidP="008752EE">
      <w:pPr>
        <w:pStyle w:val="af5"/>
      </w:pPr>
    </w:p>
    <w:p w14:paraId="2B989CDE" w14:textId="058781B0" w:rsidR="00876300" w:rsidRPr="00BA463D" w:rsidRDefault="00677A86" w:rsidP="00876300">
      <w:pPr>
        <w:pStyle w:val="af5"/>
      </w:pPr>
      <w:proofErr w:type="spellStart"/>
      <w:r>
        <w:rPr>
          <w:rFonts w:hint="eastAsia"/>
        </w:rPr>
        <w:t>nginx</w:t>
      </w:r>
      <w:proofErr w:type="spellEnd"/>
      <w:r>
        <w:rPr>
          <w:rFonts w:hint="eastAsia"/>
        </w:rPr>
        <w:t>双机高可用的实现方式是利用虚拟</w:t>
      </w:r>
      <w:r>
        <w:rPr>
          <w:rFonts w:hint="eastAsia"/>
        </w:rPr>
        <w:t>IP</w:t>
      </w:r>
      <w:r>
        <w:t>(</w:t>
      </w:r>
      <w:r>
        <w:rPr>
          <w:rFonts w:hint="eastAsia"/>
        </w:rPr>
        <w:t>在</w:t>
      </w:r>
      <w:r>
        <w:rPr>
          <w:rFonts w:hint="eastAsia"/>
        </w:rPr>
        <w:t>Linux</w:t>
      </w:r>
      <w:r>
        <w:t>/</w:t>
      </w:r>
      <w:r>
        <w:rPr>
          <w:rFonts w:hint="eastAsia"/>
        </w:rPr>
        <w:t>Unix</w:t>
      </w:r>
      <w:r>
        <w:rPr>
          <w:rFonts w:hint="eastAsia"/>
        </w:rPr>
        <w:t>的</w:t>
      </w:r>
      <w:r>
        <w:rPr>
          <w:rFonts w:hint="eastAsia"/>
        </w:rPr>
        <w:t>IP</w:t>
      </w:r>
      <w:r>
        <w:rPr>
          <w:rFonts w:hint="eastAsia"/>
        </w:rPr>
        <w:t>别名</w:t>
      </w:r>
      <w:r>
        <w:rPr>
          <w:rFonts w:hint="eastAsia"/>
        </w:rPr>
        <w:t>)</w:t>
      </w:r>
      <w:r>
        <w:rPr>
          <w:rFonts w:hint="eastAsia"/>
        </w:rPr>
        <w:t>。双机高可用有两种模式可选：</w:t>
      </w:r>
      <w:r>
        <w:t>(1)</w:t>
      </w:r>
      <w:proofErr w:type="spellStart"/>
      <w:r>
        <w:t>nginx+keepalived</w:t>
      </w:r>
      <w:proofErr w:type="spellEnd"/>
      <w:r>
        <w:rPr>
          <w:rFonts w:hint="eastAsia"/>
        </w:rPr>
        <w:t>双机主主模式，前台拥有两台主备负载服务器，分别绑定虚拟</w:t>
      </w:r>
      <w:r>
        <w:rPr>
          <w:rFonts w:hint="eastAsia"/>
        </w:rPr>
        <w:t>IP</w:t>
      </w:r>
      <w:r>
        <w:rPr>
          <w:rFonts w:hint="eastAsia"/>
        </w:rPr>
        <w:t>地址并处于活跃状态。一旦其中某一台发生故障，另一台会负担故障机器的所有请求。该方案实现起来简单，适合文中提到的系统环境。</w:t>
      </w:r>
      <w:r>
        <w:rPr>
          <w:rFonts w:hint="eastAsia"/>
        </w:rPr>
        <w:t>(</w:t>
      </w:r>
      <w:r>
        <w:t>2)</w:t>
      </w:r>
      <w:proofErr w:type="spellStart"/>
      <w:r w:rsidR="0006606B">
        <w:rPr>
          <w:rFonts w:hint="eastAsia"/>
        </w:rPr>
        <w:t>nginx</w:t>
      </w:r>
      <w:r w:rsidR="0006606B">
        <w:t>+</w:t>
      </w:r>
      <w:r w:rsidR="0006606B">
        <w:rPr>
          <w:rFonts w:hint="eastAsia"/>
        </w:rPr>
        <w:t>keepalived</w:t>
      </w:r>
      <w:proofErr w:type="spellEnd"/>
      <w:r w:rsidR="0006606B">
        <w:rPr>
          <w:rFonts w:hint="eastAsia"/>
        </w:rPr>
        <w:t>双机主从模式。前端有两台服务器，其中只有一台处于工作中，还有一台热备服务器。</w:t>
      </w:r>
      <w:r w:rsidR="000540C3">
        <w:rPr>
          <w:rFonts w:hint="eastAsia"/>
        </w:rPr>
        <w:t>工作中的服务器负责绑定公网虚拟</w:t>
      </w:r>
      <w:r w:rsidR="000540C3">
        <w:rPr>
          <w:rFonts w:hint="eastAsia"/>
        </w:rPr>
        <w:t>IP</w:t>
      </w:r>
      <w:r w:rsidR="000540C3">
        <w:rPr>
          <w:rFonts w:hint="eastAsia"/>
        </w:rPr>
        <w:t>。当主服务器发生宕机故障时，热备服务器就立马转为活跃状态负责新的请求。</w:t>
      </w:r>
      <w:r w:rsidR="00477D0C">
        <w:rPr>
          <w:rFonts w:hint="eastAsia"/>
        </w:rPr>
        <w:t>可见该模式有一台服务器利用效率不高会造成浪费。</w:t>
      </w:r>
      <w:r w:rsidR="004C10BF">
        <w:rPr>
          <w:rFonts w:hint="eastAsia"/>
        </w:rPr>
        <w:t>本文的</w:t>
      </w:r>
      <w:r w:rsidR="004C10BF">
        <w:rPr>
          <w:rFonts w:hint="eastAsia"/>
        </w:rPr>
        <w:t>HA</w:t>
      </w:r>
      <w:r w:rsidR="004C10BF">
        <w:rPr>
          <w:rFonts w:hint="eastAsia"/>
        </w:rPr>
        <w:t>高可用拓扑图如图</w:t>
      </w:r>
      <w:r w:rsidR="004661F8">
        <w:t>4</w:t>
      </w:r>
      <w:r w:rsidR="004C10BF">
        <w:t>-</w:t>
      </w:r>
      <w:r w:rsidR="00843FC4">
        <w:t>3</w:t>
      </w:r>
      <w:r w:rsidR="004C10BF">
        <w:rPr>
          <w:rFonts w:hint="eastAsia"/>
        </w:rPr>
        <w:t>所示。</w:t>
      </w:r>
    </w:p>
    <w:p w14:paraId="68F5A0BC" w14:textId="37A073D6" w:rsidR="00876300" w:rsidRPr="00876300" w:rsidRDefault="00876300" w:rsidP="00876300"/>
    <w:p w14:paraId="79C7AF4C" w14:textId="7957FE13" w:rsidR="00F01BDC" w:rsidRDefault="005B30C4" w:rsidP="005B30C4">
      <w:pPr>
        <w:pStyle w:val="af5"/>
        <w:spacing w:line="240" w:lineRule="auto"/>
        <w:jc w:val="center"/>
      </w:pPr>
      <w:r w:rsidRPr="005B30C4">
        <w:rPr>
          <w:noProof/>
        </w:rPr>
        <w:lastRenderedPageBreak/>
        <w:drawing>
          <wp:inline distT="0" distB="0" distL="0" distR="0" wp14:anchorId="3FBB1537" wp14:editId="024E13CF">
            <wp:extent cx="4240073" cy="3007256"/>
            <wp:effectExtent l="0" t="0" r="190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5164" cy="3010867"/>
                    </a:xfrm>
                    <a:prstGeom prst="rect">
                      <a:avLst/>
                    </a:prstGeom>
                  </pic:spPr>
                </pic:pic>
              </a:graphicData>
            </a:graphic>
          </wp:inline>
        </w:drawing>
      </w:r>
    </w:p>
    <w:p w14:paraId="67465702" w14:textId="2F3702E7" w:rsidR="004C10BF" w:rsidRDefault="004C10BF" w:rsidP="004C10BF">
      <w:pPr>
        <w:pStyle w:val="a7"/>
        <w:jc w:val="center"/>
      </w:pPr>
      <w:r>
        <w:rPr>
          <w:rFonts w:hint="eastAsia"/>
        </w:rPr>
        <w:t>图</w:t>
      </w:r>
      <w:r>
        <w:t xml:space="preserve"> </w:t>
      </w:r>
      <w:r w:rsidR="004661F8">
        <w:t>4</w:t>
      </w:r>
      <w:r>
        <w:t>-</w:t>
      </w:r>
      <w:r w:rsidR="005B30C4">
        <w:t>3</w:t>
      </w:r>
      <w:r>
        <w:rPr>
          <w:rFonts w:hint="eastAsia"/>
        </w:rPr>
        <w:t xml:space="preserve"> </w:t>
      </w:r>
      <w:r>
        <w:rPr>
          <w:rFonts w:hint="eastAsia"/>
        </w:rPr>
        <w:t>高可用拓扑图</w:t>
      </w:r>
    </w:p>
    <w:p w14:paraId="54260C8F" w14:textId="0FBF1B7F" w:rsidR="00D13218" w:rsidRDefault="00D13218" w:rsidP="00D13218">
      <w:pPr>
        <w:pStyle w:val="af5"/>
        <w:spacing w:line="240" w:lineRule="auto"/>
      </w:pPr>
    </w:p>
    <w:p w14:paraId="318E8A2A" w14:textId="2245BED1" w:rsidR="00D13218" w:rsidRDefault="00D13218" w:rsidP="00941CF8">
      <w:pPr>
        <w:pStyle w:val="af5"/>
        <w:spacing w:line="240" w:lineRule="auto"/>
        <w:jc w:val="center"/>
      </w:pPr>
    </w:p>
    <w:p w14:paraId="3C674D56" w14:textId="3897F824" w:rsidR="00D13218" w:rsidRPr="00503FF7" w:rsidRDefault="00D13218" w:rsidP="00D13218">
      <w:pPr>
        <w:pStyle w:val="af5"/>
        <w:spacing w:line="240" w:lineRule="auto"/>
      </w:pPr>
    </w:p>
    <w:p w14:paraId="7936D9DB" w14:textId="6666847D" w:rsidR="001263DA" w:rsidRDefault="00A678FE" w:rsidP="00EA13A5">
      <w:pPr>
        <w:pStyle w:val="a0"/>
      </w:pPr>
      <w:bookmarkStart w:id="141" w:name="_Toc68223758"/>
      <w:r>
        <w:rPr>
          <w:rFonts w:hint="eastAsia"/>
        </w:rPr>
        <w:t>本章小节</w:t>
      </w:r>
      <w:bookmarkEnd w:id="141"/>
    </w:p>
    <w:p w14:paraId="4AD7DFE1" w14:textId="71644B00" w:rsidR="001263DA" w:rsidRDefault="000417C4" w:rsidP="00A678FE">
      <w:pPr>
        <w:pStyle w:val="af5"/>
      </w:pPr>
      <w:r>
        <w:rPr>
          <w:rFonts w:hint="eastAsia"/>
        </w:rPr>
        <w:t>给出了基于云边端协同的视频分析系统</w:t>
      </w:r>
      <w:r w:rsidR="00EB0E53">
        <w:rPr>
          <w:rFonts w:hint="eastAsia"/>
        </w:rPr>
        <w:t>开发环境的搭建</w:t>
      </w:r>
      <w:r>
        <w:rPr>
          <w:rFonts w:hint="eastAsia"/>
        </w:rPr>
        <w:t>，此外本章还对系统的主要功能进行测试评估，包括采集端的预处理功能、边缘端目标检测的结果以及云端人脸分析和目标跟踪。同时对系统优化后的性能进行验证，其中包括了系统运行时的内存占用情况、系统分析处理时延、系统分析的准确性以及系统的可扩展性，最后本章还与基于云边协同的视频系统做实验对比，验证本文系统在实时性上的表现。</w:t>
      </w:r>
    </w:p>
    <w:p w14:paraId="0173C09D" w14:textId="274917B5" w:rsidR="001263DA" w:rsidRDefault="001263DA" w:rsidP="00A678FE">
      <w:pPr>
        <w:pStyle w:val="af5"/>
      </w:pPr>
    </w:p>
    <w:p w14:paraId="3A1F515F" w14:textId="1C9FA8C0" w:rsidR="001263DA" w:rsidRDefault="001263DA" w:rsidP="00A678FE">
      <w:pPr>
        <w:pStyle w:val="af5"/>
      </w:pPr>
    </w:p>
    <w:p w14:paraId="34198473" w14:textId="0C786CAE" w:rsidR="001263DA" w:rsidRDefault="001263DA" w:rsidP="00A678FE">
      <w:pPr>
        <w:pStyle w:val="af5"/>
      </w:pPr>
    </w:p>
    <w:p w14:paraId="02EE0D8E" w14:textId="190DD701" w:rsidR="001263DA" w:rsidRDefault="001263DA" w:rsidP="00A678FE">
      <w:pPr>
        <w:pStyle w:val="af5"/>
      </w:pPr>
    </w:p>
    <w:p w14:paraId="42FE0DF1" w14:textId="213911B5" w:rsidR="001263DA" w:rsidRDefault="001263DA" w:rsidP="00A678FE">
      <w:pPr>
        <w:pStyle w:val="af5"/>
      </w:pPr>
    </w:p>
    <w:p w14:paraId="256914FD" w14:textId="157CE4B6" w:rsidR="001263DA" w:rsidRDefault="001263DA" w:rsidP="00A678FE">
      <w:pPr>
        <w:pStyle w:val="af5"/>
      </w:pPr>
    </w:p>
    <w:p w14:paraId="735EE8CA" w14:textId="4CB919F7" w:rsidR="001263DA" w:rsidRDefault="001263DA" w:rsidP="00A678FE">
      <w:pPr>
        <w:pStyle w:val="af5"/>
      </w:pPr>
    </w:p>
    <w:p w14:paraId="7425EB86" w14:textId="0C9696DB" w:rsidR="001263DA" w:rsidRDefault="001263DA" w:rsidP="00A678FE">
      <w:pPr>
        <w:pStyle w:val="af5"/>
      </w:pPr>
    </w:p>
    <w:p w14:paraId="08261A31" w14:textId="0F54226E" w:rsidR="001263DA" w:rsidRDefault="001263DA" w:rsidP="00A678FE">
      <w:pPr>
        <w:pStyle w:val="af5"/>
      </w:pPr>
    </w:p>
    <w:p w14:paraId="7351B890" w14:textId="77777777" w:rsidR="001263DA" w:rsidRPr="00A678FE" w:rsidRDefault="001263DA" w:rsidP="001263DA">
      <w:pPr>
        <w:pStyle w:val="af5"/>
        <w:ind w:firstLineChars="0" w:firstLine="0"/>
      </w:pPr>
    </w:p>
    <w:p w14:paraId="5CF0BCCA" w14:textId="23F700F8" w:rsidR="00AE56B2" w:rsidRDefault="00AE56B2" w:rsidP="00AE56B2">
      <w:pPr>
        <w:pStyle w:val="a"/>
        <w:spacing w:after="624"/>
      </w:pPr>
      <w:bookmarkStart w:id="142" w:name="_Toc68223759"/>
      <w:r>
        <w:rPr>
          <w:rFonts w:hint="eastAsia"/>
        </w:rPr>
        <w:lastRenderedPageBreak/>
        <w:t>总结与展望</w:t>
      </w:r>
      <w:bookmarkEnd w:id="142"/>
    </w:p>
    <w:p w14:paraId="084F7411" w14:textId="77777777" w:rsidR="00AE56B2" w:rsidRDefault="00AE56B2" w:rsidP="00AE56B2"/>
    <w:p w14:paraId="0E8F414E" w14:textId="721680A5" w:rsidR="00AE56B2" w:rsidRDefault="00AE56B2" w:rsidP="00AE56B2">
      <w:pPr>
        <w:pStyle w:val="a0"/>
      </w:pPr>
      <w:bookmarkStart w:id="143" w:name="_Toc68223760"/>
      <w:r>
        <w:rPr>
          <w:rFonts w:hint="eastAsia"/>
        </w:rPr>
        <w:t>总结</w:t>
      </w:r>
      <w:bookmarkEnd w:id="143"/>
    </w:p>
    <w:p w14:paraId="64521BDF" w14:textId="6999F547" w:rsidR="00680065" w:rsidRDefault="00680065" w:rsidP="00680065">
      <w:pPr>
        <w:pStyle w:val="af5"/>
      </w:pPr>
      <w:r>
        <w:rPr>
          <w:rFonts w:hint="eastAsia"/>
        </w:rPr>
        <w:t>本文提出了一套完整的</w:t>
      </w:r>
      <w:r w:rsidR="00DA342A">
        <w:rPr>
          <w:rFonts w:hint="eastAsia"/>
        </w:rPr>
        <w:t>基于云边端协同的视频分析系统</w:t>
      </w:r>
      <w:r>
        <w:rPr>
          <w:rFonts w:hint="eastAsia"/>
        </w:rPr>
        <w:t>，分别从视频采集模块、边缘侧预处理模块以及云端人脸识别模块介绍了整个系统的运行流程。视频采集模块解析网络监控摄像头的数据之后交给边缘侧模块，边缘模块负责批量视频数据的人脸检测，其中搭建了</w:t>
      </w:r>
      <w:proofErr w:type="spellStart"/>
      <w:r>
        <w:rPr>
          <w:rFonts w:hint="eastAsia"/>
        </w:rPr>
        <w:t>spark</w:t>
      </w:r>
      <w:r>
        <w:t>+</w:t>
      </w:r>
      <w:r>
        <w:rPr>
          <w:rFonts w:hint="eastAsia"/>
        </w:rPr>
        <w:t>kafka</w:t>
      </w:r>
      <w:proofErr w:type="spellEnd"/>
      <w:r>
        <w:rPr>
          <w:rFonts w:hint="eastAsia"/>
        </w:rPr>
        <w:t>的边缘大数据平台，利用</w:t>
      </w:r>
      <w:proofErr w:type="spellStart"/>
      <w:r>
        <w:rPr>
          <w:rFonts w:hint="eastAsia"/>
        </w:rPr>
        <w:t>opencv</w:t>
      </w:r>
      <w:proofErr w:type="spellEnd"/>
      <w:r>
        <w:rPr>
          <w:rFonts w:hint="eastAsia"/>
        </w:rPr>
        <w:t>和</w:t>
      </w:r>
      <w:proofErr w:type="spellStart"/>
      <w:r>
        <w:rPr>
          <w:rFonts w:hint="eastAsia"/>
        </w:rPr>
        <w:t>ffmpeg</w:t>
      </w:r>
      <w:proofErr w:type="spellEnd"/>
      <w:r>
        <w:rPr>
          <w:rFonts w:hint="eastAsia"/>
        </w:rPr>
        <w:t>库分析监控视频数据，并就目标检测的三种算法做出对比实验，优化预处理的输出，最后云端平台利用深度卷积神经网络算法，与本地人脸数据库进行人脸对比和人脸识别以及实时更新本地人脸数据库。经过三层模块的协同处理之后，本系统最后会归纳不同对象在特定地理区域内一段时间的行动轨迹，通过智能化的手段缓解了监控视频人工分析的痛楚。主要创新点有</w:t>
      </w:r>
      <w:r>
        <w:rPr>
          <w:rFonts w:hint="eastAsia"/>
        </w:rPr>
        <w:t>1</w:t>
      </w:r>
      <w:r>
        <w:rPr>
          <w:rFonts w:hint="eastAsia"/>
        </w:rPr>
        <w:t>、提出基于边缘计算的分布式视频处理架构在传统的边缘服务器的基础上搭建了大数据平台，使得海量的视频数据可以并发处理。架构分为两层：</w:t>
      </w:r>
      <w:r>
        <w:rPr>
          <w:rFonts w:hint="eastAsia"/>
        </w:rPr>
        <w:t>(1)</w:t>
      </w:r>
      <w:r>
        <w:rPr>
          <w:rFonts w:hint="eastAsia"/>
        </w:rPr>
        <w:t>数据采集层</w:t>
      </w:r>
      <w:r>
        <w:rPr>
          <w:rFonts w:hint="eastAsia"/>
        </w:rPr>
        <w:t xml:space="preserve"> (2)</w:t>
      </w:r>
      <w:r>
        <w:rPr>
          <w:rFonts w:hint="eastAsia"/>
        </w:rPr>
        <w:t>数据分析层。采集层接受多摄像头的输入数据，预处理筛选关键帧，将数据封装成对象生产至消息队列中；分析层则是拿出消息</w:t>
      </w:r>
      <w:r>
        <w:rPr>
          <w:rFonts w:hint="eastAsia"/>
        </w:rPr>
        <w:t>(</w:t>
      </w:r>
      <w:r>
        <w:rPr>
          <w:rFonts w:hint="eastAsia"/>
        </w:rPr>
        <w:t>即图像数据</w:t>
      </w:r>
      <w:r>
        <w:rPr>
          <w:rFonts w:hint="eastAsia"/>
        </w:rPr>
        <w:t>)</w:t>
      </w:r>
      <w:r>
        <w:rPr>
          <w:rFonts w:hint="eastAsia"/>
        </w:rPr>
        <w:t>之后进行浅视觉算法分析人脸，最终打包所有的人像数据上传至云端服务器。云端服务器负责人脸识别等深度学习算法。</w:t>
      </w:r>
      <w:r>
        <w:rPr>
          <w:rFonts w:hint="eastAsia"/>
        </w:rPr>
        <w:t>2</w:t>
      </w:r>
      <w:r>
        <w:rPr>
          <w:rFonts w:hint="eastAsia"/>
        </w:rPr>
        <w:t>、提出了针对相似人脸分类的关键帧提取算法将视频数据转换为图片处理，视频文件的解压造成文件大小的倍增，通过对比发现每秒几十帧的图片中，各帧之间差异不大，相邻的图片序列完全可以通过与前后帧进行帧间差分算法计算图片之间的距离来确定是否为冗余帧从而达到对数据浓缩的效果。视频帧进行筛选的原理是视频帧本身具有时间的冗余性，相邻帧之间包含相同的信息。关键帧筛选的原则是关键帧之间满足最大不相关，同时保证多样性。</w:t>
      </w:r>
      <w:r w:rsidR="00CB0805">
        <w:rPr>
          <w:rFonts w:hint="eastAsia"/>
        </w:rPr>
        <w:t>3</w:t>
      </w:r>
      <w:r w:rsidR="00CB0805">
        <w:t>.</w:t>
      </w:r>
      <w:r w:rsidR="00CB0805">
        <w:rPr>
          <w:rFonts w:hint="eastAsia"/>
        </w:rPr>
        <w:t>针对计算资源进行合理的分配，以及优化边缘节点</w:t>
      </w:r>
      <w:r w:rsidR="00B815A6">
        <w:rPr>
          <w:rFonts w:hint="eastAsia"/>
        </w:rPr>
        <w:t>之间的任务调度算法，以达到系统平台高可用，可扩展，低延时的特性。</w:t>
      </w:r>
    </w:p>
    <w:p w14:paraId="1614029E" w14:textId="77777777" w:rsidR="00090424" w:rsidRPr="00680065" w:rsidRDefault="00090424" w:rsidP="00680065">
      <w:pPr>
        <w:pStyle w:val="af5"/>
      </w:pPr>
    </w:p>
    <w:p w14:paraId="3F503FF9" w14:textId="77777777" w:rsidR="00AE56B2" w:rsidRDefault="006B7F3E" w:rsidP="00AE56B2">
      <w:pPr>
        <w:pStyle w:val="a0"/>
      </w:pPr>
      <w:bookmarkStart w:id="144" w:name="_Toc68223761"/>
      <w:r>
        <w:rPr>
          <w:rFonts w:hint="eastAsia"/>
        </w:rPr>
        <w:t>后续工作以及展望</w:t>
      </w:r>
      <w:bookmarkEnd w:id="144"/>
    </w:p>
    <w:p w14:paraId="6A435CE9" w14:textId="77777777" w:rsidR="00774D60" w:rsidRDefault="00D11578" w:rsidP="00774D60">
      <w:pPr>
        <w:pStyle w:val="af5"/>
      </w:pPr>
      <w:r>
        <w:rPr>
          <w:rFonts w:hint="eastAsia"/>
        </w:rPr>
        <w:t>在现有的基础上</w:t>
      </w:r>
      <w:r w:rsidR="00774D60">
        <w:rPr>
          <w:rFonts w:hint="eastAsia"/>
        </w:rPr>
        <w:t>后续的工作包括</w:t>
      </w:r>
    </w:p>
    <w:p w14:paraId="0F9E1E52" w14:textId="468B9925" w:rsidR="00D11578" w:rsidRDefault="00774D60" w:rsidP="00774D60">
      <w:pPr>
        <w:pStyle w:val="af5"/>
      </w:pPr>
      <w:r>
        <w:rPr>
          <w:rFonts w:hint="eastAsia"/>
        </w:rPr>
        <w:t>1</w:t>
      </w:r>
      <w:r>
        <w:t>.</w:t>
      </w:r>
      <w:r w:rsidR="00D11578">
        <w:rPr>
          <w:rFonts w:hint="eastAsia"/>
        </w:rPr>
        <w:t>刻画关键帧提取算法准确率曲线传统的关键帧选择是比较两张图片的哈密顿距离，当距离大于某一个阈值的时候就认为当前帧为关键帧，这种做法存在</w:t>
      </w:r>
      <w:r w:rsidR="00D11578">
        <w:rPr>
          <w:rFonts w:hint="eastAsia"/>
        </w:rPr>
        <w:lastRenderedPageBreak/>
        <w:t>很多不确定的情况，准确率得不到保证，所以我们加了一层判断：判断两幅图像的人脸个数有没有发生变化，如果发生了变化那么就认为两幅图像的信息之间有明显的变化。既可以认定为关键帧。这里我们将自己的算法与传统算法做对比，判别两种方法提取的关键帧的准确性</w:t>
      </w:r>
    </w:p>
    <w:p w14:paraId="747EEF90" w14:textId="4C0EF6BC" w:rsidR="00622AA1" w:rsidRDefault="00622AA1" w:rsidP="00774D60">
      <w:pPr>
        <w:pStyle w:val="af5"/>
      </w:pPr>
      <w:r>
        <w:rPr>
          <w:rFonts w:hint="eastAsia"/>
        </w:rPr>
        <w:t>2</w:t>
      </w:r>
      <w:r>
        <w:t>.</w:t>
      </w:r>
      <w:r>
        <w:rPr>
          <w:rFonts w:hint="eastAsia"/>
        </w:rPr>
        <w:t>在第</w:t>
      </w:r>
      <w:r w:rsidR="00E93D4E">
        <w:rPr>
          <w:rFonts w:hint="eastAsia"/>
        </w:rPr>
        <w:t>三</w:t>
      </w:r>
      <w:r>
        <w:rPr>
          <w:rFonts w:hint="eastAsia"/>
        </w:rPr>
        <w:t>运动目标检测小节中，如果利用实时性表现比较好的帧间差分和混合高斯模型</w:t>
      </w:r>
      <w:r w:rsidR="00C114BC">
        <w:rPr>
          <w:rFonts w:hint="eastAsia"/>
        </w:rPr>
        <w:t>来提取运动目标的话，侧对或背对着监控摄像的人脸信息就没有办法采集到，但是系统会自动采集这些运动的目标，所以接下来的工作就是过滤掉这些没有人脸信息的帧。</w:t>
      </w:r>
    </w:p>
    <w:p w14:paraId="3FFDD661" w14:textId="20EB74D2" w:rsidR="00D11578" w:rsidRDefault="00795EF3" w:rsidP="00D11578">
      <w:pPr>
        <w:pStyle w:val="af5"/>
      </w:pPr>
      <w:r>
        <w:rPr>
          <w:rFonts w:hint="eastAsia"/>
        </w:rPr>
        <w:t>3</w:t>
      </w:r>
      <w:r>
        <w:t>.</w:t>
      </w:r>
      <w:r w:rsidR="00D11578">
        <w:rPr>
          <w:rFonts w:hint="eastAsia"/>
        </w:rPr>
        <w:t>边缘集群之间的任务卸载及调度算法</w:t>
      </w:r>
    </w:p>
    <w:p w14:paraId="75BF7281" w14:textId="211AC0F5" w:rsidR="00086AEE" w:rsidRDefault="00D11578" w:rsidP="00D11578">
      <w:pPr>
        <w:pStyle w:val="af5"/>
      </w:pPr>
      <w:r>
        <w:rPr>
          <w:rFonts w:hint="eastAsia"/>
        </w:rPr>
        <w:t>不同时间段，不同的监控活动范围的计算任务的复杂度会有差异，假设边缘集群之间没有互相协作的机制，某个复杂的任务将会消耗大量的处理时间，不仅不符合低时延的处理场景，而且可能会对其他边缘服务器上的任务产生阻塞</w:t>
      </w:r>
      <w:r w:rsidR="00795EF3">
        <w:rPr>
          <w:rFonts w:hint="eastAsia"/>
        </w:rPr>
        <w:t>。虽然本文在资源分配和任务调度方面做了一些工作，但是</w:t>
      </w:r>
      <w:r w:rsidR="00D12F0E">
        <w:rPr>
          <w:rFonts w:hint="eastAsia"/>
        </w:rPr>
        <w:t>实际生产环境下的情况更加的复杂</w:t>
      </w:r>
      <w:r w:rsidR="00B250FA">
        <w:rPr>
          <w:rFonts w:hint="eastAsia"/>
        </w:rPr>
        <w:t>，所以需要针对实际生产环境做出资源分配和任务调度的调整</w:t>
      </w:r>
      <w:r w:rsidR="008434F2">
        <w:rPr>
          <w:rFonts w:hint="eastAsia"/>
        </w:rPr>
        <w:t>。这就是本片文章之后所需要解决的事情。</w:t>
      </w:r>
    </w:p>
    <w:p w14:paraId="243FE77E" w14:textId="40FFE573" w:rsidR="00642667" w:rsidRDefault="00642667" w:rsidP="00CD12DD">
      <w:pPr>
        <w:pStyle w:val="af5"/>
        <w:ind w:firstLineChars="0" w:firstLine="0"/>
      </w:pPr>
    </w:p>
    <w:p w14:paraId="6D80DCA0" w14:textId="77777777" w:rsidR="0098219D" w:rsidRDefault="00016D78">
      <w:pPr>
        <w:pStyle w:val="a"/>
        <w:numPr>
          <w:ilvl w:val="0"/>
          <w:numId w:val="0"/>
        </w:numPr>
        <w:spacing w:after="624"/>
      </w:pPr>
      <w:bookmarkStart w:id="145" w:name="_Toc477870363"/>
      <w:bookmarkStart w:id="146" w:name="_Toc68223762"/>
      <w:commentRangeStart w:id="147"/>
      <w:r>
        <w:rPr>
          <w:rFonts w:hint="eastAsia"/>
        </w:rPr>
        <w:lastRenderedPageBreak/>
        <w:t>参考</w:t>
      </w:r>
      <w:r>
        <w:t>文献</w:t>
      </w:r>
      <w:bookmarkStart w:id="148" w:name="_Ref469234348"/>
      <w:bookmarkEnd w:id="145"/>
      <w:commentRangeEnd w:id="147"/>
      <w:r w:rsidR="00396B17">
        <w:rPr>
          <w:rStyle w:val="af3"/>
          <w:rFonts w:ascii="Calibri" w:eastAsia="宋体" w:hAnsi="Calibri" w:cs="黑体"/>
          <w:b w:val="0"/>
        </w:rPr>
        <w:commentReference w:id="147"/>
      </w:r>
      <w:bookmarkEnd w:id="146"/>
    </w:p>
    <w:bookmarkEnd w:id="148"/>
    <w:p w14:paraId="68B5FAE1" w14:textId="77A1EC72" w:rsidR="001C659F" w:rsidRPr="004F6660" w:rsidRDefault="001C659F" w:rsidP="001C659F">
      <w:pPr>
        <w:numPr>
          <w:ilvl w:val="0"/>
          <w:numId w:val="3"/>
        </w:numPr>
        <w:spacing w:line="400" w:lineRule="exact"/>
        <w:rPr>
          <w:rFonts w:asciiTheme="minorEastAsia" w:hAnsiTheme="minorEastAsia"/>
          <w:sz w:val="24"/>
          <w:szCs w:val="24"/>
        </w:rPr>
      </w:pPr>
      <w:r w:rsidRPr="004F6660">
        <w:rPr>
          <w:rFonts w:asciiTheme="minorEastAsia" w:hAnsiTheme="minorEastAsia"/>
          <w:sz w:val="24"/>
          <w:szCs w:val="24"/>
        </w:rPr>
        <w:t>ECC/AII.  Edge</w:t>
      </w:r>
      <w:r w:rsidRPr="004F6660">
        <w:rPr>
          <w:rFonts w:asciiTheme="minorEastAsia" w:hAnsiTheme="minorEastAsia"/>
          <w:sz w:val="24"/>
          <w:szCs w:val="24"/>
        </w:rPr>
        <w:tab/>
        <w:t>computing</w:t>
      </w:r>
      <w:r w:rsidRPr="004F6660">
        <w:rPr>
          <w:rFonts w:asciiTheme="minorEastAsia" w:hAnsiTheme="minorEastAsia"/>
          <w:sz w:val="24"/>
          <w:szCs w:val="24"/>
        </w:rPr>
        <w:tab/>
        <w:t>reference</w:t>
      </w:r>
      <w:r w:rsidRPr="004F6660">
        <w:rPr>
          <w:rFonts w:asciiTheme="minorEastAsia" w:hAnsiTheme="minorEastAsia"/>
          <w:sz w:val="24"/>
          <w:szCs w:val="24"/>
        </w:rPr>
        <w:tab/>
        <w:t>architectures 2.0[R</w:t>
      </w:r>
      <w:proofErr w:type="gramStart"/>
      <w:r w:rsidRPr="004F6660">
        <w:rPr>
          <w:rFonts w:asciiTheme="minorEastAsia" w:hAnsiTheme="minorEastAsia"/>
          <w:sz w:val="24"/>
          <w:szCs w:val="24"/>
        </w:rPr>
        <w:t>].</w:t>
      </w:r>
      <w:proofErr w:type="spellStart"/>
      <w:r w:rsidRPr="004F6660">
        <w:rPr>
          <w:rFonts w:asciiTheme="minorEastAsia" w:hAnsiTheme="minorEastAsia"/>
          <w:sz w:val="24"/>
          <w:szCs w:val="24"/>
        </w:rPr>
        <w:t>Beijing</w:t>
      </w:r>
      <w:proofErr w:type="gramEnd"/>
      <w:r w:rsidRPr="004F6660">
        <w:rPr>
          <w:rFonts w:asciiTheme="minorEastAsia" w:hAnsiTheme="minorEastAsia"/>
          <w:sz w:val="24"/>
          <w:szCs w:val="24"/>
        </w:rPr>
        <w:t>:Edge</w:t>
      </w:r>
      <w:proofErr w:type="spellEnd"/>
      <w:r w:rsidRPr="004F6660">
        <w:rPr>
          <w:rFonts w:asciiTheme="minorEastAsia" w:hAnsiTheme="minorEastAsia"/>
          <w:sz w:val="24"/>
          <w:szCs w:val="24"/>
        </w:rPr>
        <w:t xml:space="preserve">  Computing </w:t>
      </w:r>
    </w:p>
    <w:p w14:paraId="4E1466F7" w14:textId="286682C0" w:rsidR="0098219D" w:rsidRPr="004F6660" w:rsidRDefault="001C659F" w:rsidP="001C659F">
      <w:pPr>
        <w:numPr>
          <w:ilvl w:val="0"/>
          <w:numId w:val="3"/>
        </w:numPr>
        <w:spacing w:line="400" w:lineRule="exact"/>
        <w:rPr>
          <w:rFonts w:asciiTheme="minorEastAsia" w:hAnsiTheme="minorEastAsia"/>
          <w:sz w:val="24"/>
          <w:szCs w:val="24"/>
        </w:rPr>
      </w:pPr>
      <w:proofErr w:type="gramStart"/>
      <w:r w:rsidRPr="004F6660">
        <w:rPr>
          <w:rFonts w:asciiTheme="minorEastAsia" w:hAnsiTheme="minorEastAsia"/>
          <w:sz w:val="24"/>
          <w:szCs w:val="24"/>
        </w:rPr>
        <w:t>Consortium(</w:t>
      </w:r>
      <w:proofErr w:type="gramEnd"/>
      <w:r w:rsidRPr="004F6660">
        <w:rPr>
          <w:rFonts w:asciiTheme="minorEastAsia" w:hAnsiTheme="minorEastAsia"/>
          <w:sz w:val="24"/>
          <w:szCs w:val="24"/>
        </w:rPr>
        <w:t xml:space="preserve">ECC) . Alliance of Industrial </w:t>
      </w:r>
      <w:proofErr w:type="gramStart"/>
      <w:r w:rsidRPr="004F6660">
        <w:rPr>
          <w:rFonts w:asciiTheme="minorEastAsia" w:hAnsiTheme="minorEastAsia"/>
          <w:sz w:val="24"/>
          <w:szCs w:val="24"/>
        </w:rPr>
        <w:t>Internet(</w:t>
      </w:r>
      <w:proofErr w:type="gramEnd"/>
      <w:r w:rsidRPr="004F6660">
        <w:rPr>
          <w:rFonts w:asciiTheme="minorEastAsia" w:hAnsiTheme="minorEastAsia"/>
          <w:sz w:val="24"/>
          <w:szCs w:val="24"/>
        </w:rPr>
        <w:t>AII), 2017: 50</w:t>
      </w:r>
    </w:p>
    <w:p w14:paraId="588D2732" w14:textId="32D9BA32" w:rsidR="009D4F00" w:rsidRPr="004F6660" w:rsidRDefault="009D4F00" w:rsidP="009D4F00">
      <w:pPr>
        <w:numPr>
          <w:ilvl w:val="0"/>
          <w:numId w:val="3"/>
        </w:numPr>
        <w:spacing w:line="400" w:lineRule="exact"/>
        <w:rPr>
          <w:rFonts w:asciiTheme="minorEastAsia" w:hAnsiTheme="minorEastAsia"/>
          <w:sz w:val="24"/>
          <w:szCs w:val="24"/>
        </w:rPr>
      </w:pPr>
      <w:r w:rsidRPr="004F6660">
        <w:rPr>
          <w:rFonts w:asciiTheme="minorEastAsia" w:hAnsiTheme="minorEastAsia" w:hint="eastAsia"/>
          <w:sz w:val="24"/>
          <w:szCs w:val="24"/>
        </w:rPr>
        <w:t>施巍松，孙辉，曹杰，张权，刘伟．边缘计算：万物互联时代新型计算模型［Ｊ］．计算机研究与发展，2</w:t>
      </w:r>
      <w:r w:rsidRPr="004F6660">
        <w:rPr>
          <w:rFonts w:asciiTheme="minorEastAsia" w:hAnsiTheme="minorEastAsia"/>
          <w:sz w:val="24"/>
          <w:szCs w:val="24"/>
        </w:rPr>
        <w:t>017</w:t>
      </w:r>
      <w:r w:rsidRPr="004F6660">
        <w:rPr>
          <w:rFonts w:asciiTheme="minorEastAsia" w:hAnsiTheme="minorEastAsia" w:hint="eastAsia"/>
          <w:sz w:val="24"/>
          <w:szCs w:val="24"/>
        </w:rPr>
        <w:t>,</w:t>
      </w:r>
      <w:r w:rsidRPr="004F6660">
        <w:rPr>
          <w:rFonts w:asciiTheme="minorEastAsia" w:hAnsiTheme="minorEastAsia"/>
          <w:sz w:val="24"/>
          <w:szCs w:val="24"/>
        </w:rPr>
        <w:t>54(05):907-924.</w:t>
      </w:r>
    </w:p>
    <w:p w14:paraId="65C8EB46" w14:textId="0093F70D" w:rsidR="009D4F00" w:rsidRPr="004F6660" w:rsidRDefault="009D4F00" w:rsidP="009D4F00">
      <w:pPr>
        <w:numPr>
          <w:ilvl w:val="0"/>
          <w:numId w:val="3"/>
        </w:numPr>
        <w:spacing w:line="400" w:lineRule="exact"/>
        <w:rPr>
          <w:rFonts w:asciiTheme="minorEastAsia" w:hAnsiTheme="minorEastAsia"/>
          <w:sz w:val="24"/>
          <w:szCs w:val="24"/>
        </w:rPr>
      </w:pPr>
      <w:r w:rsidRPr="004F6660">
        <w:rPr>
          <w:rFonts w:asciiTheme="minorEastAsia" w:hAnsiTheme="minorEastAsia" w:hint="eastAsia"/>
          <w:sz w:val="24"/>
          <w:szCs w:val="24"/>
        </w:rPr>
        <w:t>施巍松,张星洲,王一帆,等.  边缘计算:现状与展望[J].计算机研究与发展,2019,56(01):69-89</w:t>
      </w:r>
    </w:p>
    <w:p w14:paraId="47796D69" w14:textId="5A552A64" w:rsidR="009D4F00" w:rsidRPr="004F6660" w:rsidRDefault="009D4F00" w:rsidP="009D4F00">
      <w:pPr>
        <w:numPr>
          <w:ilvl w:val="0"/>
          <w:numId w:val="3"/>
        </w:numPr>
        <w:spacing w:line="400" w:lineRule="exact"/>
        <w:rPr>
          <w:rFonts w:asciiTheme="minorEastAsia" w:hAnsiTheme="minorEastAsia"/>
          <w:sz w:val="24"/>
          <w:szCs w:val="24"/>
        </w:rPr>
      </w:pPr>
      <w:bookmarkStart w:id="149" w:name="_Ref65052563"/>
      <w:r w:rsidRPr="004F6660">
        <w:rPr>
          <w:rFonts w:asciiTheme="minorEastAsia" w:hAnsiTheme="minorEastAsia" w:hint="eastAsia"/>
          <w:sz w:val="24"/>
          <w:szCs w:val="24"/>
        </w:rPr>
        <w:t>杨舒琴.网络视频智能监控的现状与发展趋势[J].数字通信世界,2019(08):155</w:t>
      </w:r>
      <w:bookmarkEnd w:id="149"/>
    </w:p>
    <w:p w14:paraId="10482462" w14:textId="2A1D50AF" w:rsidR="009D4F00" w:rsidRPr="004F6660" w:rsidRDefault="009D4F00" w:rsidP="009D4F00">
      <w:pPr>
        <w:numPr>
          <w:ilvl w:val="0"/>
          <w:numId w:val="3"/>
        </w:numPr>
        <w:spacing w:line="400" w:lineRule="exact"/>
        <w:rPr>
          <w:rFonts w:asciiTheme="minorEastAsia" w:hAnsiTheme="minorEastAsia"/>
          <w:sz w:val="24"/>
          <w:szCs w:val="24"/>
        </w:rPr>
      </w:pPr>
      <w:bookmarkStart w:id="150" w:name="_Ref65053019"/>
      <w:r w:rsidRPr="004F6660">
        <w:rPr>
          <w:rFonts w:asciiTheme="minorEastAsia" w:hAnsiTheme="minorEastAsia" w:hint="eastAsia"/>
          <w:sz w:val="24"/>
          <w:szCs w:val="24"/>
        </w:rPr>
        <w:t>施巍松 ,孙辉 , 陈彦明.基于边缘计算的新型</w:t>
      </w:r>
      <w:r w:rsidR="00712F39" w:rsidRPr="004F6660">
        <w:rPr>
          <w:rFonts w:asciiTheme="minorEastAsia" w:hAnsiTheme="minorEastAsia" w:hint="eastAsia"/>
          <w:sz w:val="24"/>
          <w:szCs w:val="24"/>
        </w:rPr>
        <w:t>视频监控系统展望</w:t>
      </w:r>
      <w:r w:rsidRPr="004F6660">
        <w:rPr>
          <w:rFonts w:asciiTheme="minorEastAsia" w:hAnsiTheme="minorEastAsia" w:hint="eastAsia"/>
          <w:sz w:val="24"/>
          <w:szCs w:val="24"/>
        </w:rPr>
        <w:t>[J]. 自动化博览,2018,35(12):60-63</w:t>
      </w:r>
      <w:bookmarkEnd w:id="150"/>
    </w:p>
    <w:p w14:paraId="25869011" w14:textId="0199F0F9" w:rsidR="00712F39" w:rsidRPr="004F6660" w:rsidRDefault="00712F39" w:rsidP="009D4F00">
      <w:pPr>
        <w:numPr>
          <w:ilvl w:val="0"/>
          <w:numId w:val="3"/>
        </w:numPr>
        <w:spacing w:line="400" w:lineRule="exact"/>
        <w:rPr>
          <w:rFonts w:asciiTheme="minorEastAsia" w:hAnsiTheme="minorEastAsia"/>
          <w:sz w:val="24"/>
          <w:szCs w:val="24"/>
        </w:rPr>
      </w:pPr>
      <w:r w:rsidRPr="004F6660">
        <w:rPr>
          <w:rFonts w:asciiTheme="minorEastAsia" w:hAnsiTheme="minorEastAsia" w:hint="eastAsia"/>
          <w:sz w:val="24"/>
          <w:szCs w:val="24"/>
        </w:rPr>
        <w:t>贾宁.智能视频监控技术研究综述[J].数字通信世界,2018(07):59-60</w:t>
      </w:r>
    </w:p>
    <w:p w14:paraId="09BE209B" w14:textId="2224DB3A" w:rsidR="00712F39" w:rsidRPr="004F6660" w:rsidRDefault="00712F39" w:rsidP="00712F39">
      <w:pPr>
        <w:numPr>
          <w:ilvl w:val="0"/>
          <w:numId w:val="3"/>
        </w:numPr>
        <w:spacing w:line="400" w:lineRule="exact"/>
        <w:rPr>
          <w:rFonts w:asciiTheme="minorEastAsia" w:hAnsiTheme="minorEastAsia"/>
          <w:sz w:val="24"/>
          <w:szCs w:val="24"/>
        </w:rPr>
      </w:pPr>
      <w:r w:rsidRPr="004F6660">
        <w:rPr>
          <w:rFonts w:asciiTheme="minorEastAsia" w:hAnsiTheme="minorEastAsia" w:hint="eastAsia"/>
          <w:sz w:val="24"/>
          <w:szCs w:val="24"/>
        </w:rPr>
        <w:t>葛畅 , 白光伟 , 沈 航 , 等 . 基 于 边 缘 计 算 的 视 频 监 控 框 架 [J]. 计算机工程与设计,2019,40(01):32-39</w:t>
      </w:r>
    </w:p>
    <w:p w14:paraId="7AFAF797" w14:textId="475A30B3" w:rsidR="00CE4A1D" w:rsidRPr="004F6660" w:rsidRDefault="00CE4A1D" w:rsidP="00CE4A1D">
      <w:pPr>
        <w:numPr>
          <w:ilvl w:val="0"/>
          <w:numId w:val="3"/>
        </w:numPr>
        <w:spacing w:line="400" w:lineRule="exact"/>
        <w:rPr>
          <w:rFonts w:asciiTheme="minorEastAsia" w:hAnsiTheme="minorEastAsia"/>
          <w:sz w:val="24"/>
          <w:szCs w:val="24"/>
        </w:rPr>
      </w:pPr>
      <w:bookmarkStart w:id="151" w:name="_Ref64716122"/>
      <w:r w:rsidRPr="004F6660">
        <w:rPr>
          <w:rFonts w:asciiTheme="minorEastAsia" w:hAnsiTheme="minorEastAsia" w:hint="eastAsia"/>
          <w:sz w:val="24"/>
          <w:szCs w:val="24"/>
        </w:rPr>
        <w:t>汪婷,徐山峰.基于 RTSP 的远程桌面信息采集系统的研究与实现[J].东莞理工学院学报,2017,24(01):36-40</w:t>
      </w:r>
      <w:bookmarkEnd w:id="151"/>
    </w:p>
    <w:p w14:paraId="6A0B1153" w14:textId="406C641A" w:rsidR="00CE4A1D" w:rsidRPr="004F6660" w:rsidRDefault="00CE4A1D" w:rsidP="00CE4A1D">
      <w:pPr>
        <w:numPr>
          <w:ilvl w:val="0"/>
          <w:numId w:val="3"/>
        </w:numPr>
        <w:spacing w:line="400" w:lineRule="exact"/>
        <w:rPr>
          <w:rFonts w:asciiTheme="minorEastAsia" w:hAnsiTheme="minorEastAsia"/>
          <w:sz w:val="24"/>
          <w:szCs w:val="24"/>
        </w:rPr>
      </w:pPr>
      <w:bookmarkStart w:id="152" w:name="_Ref64716048"/>
      <w:r w:rsidRPr="004F6660">
        <w:rPr>
          <w:rFonts w:asciiTheme="minorEastAsia" w:hAnsiTheme="minorEastAsia" w:hint="eastAsia"/>
          <w:sz w:val="24"/>
          <w:szCs w:val="24"/>
        </w:rPr>
        <w:t>胡李镇.基于 RTSP 的嵌入式流媒体服务器设计与实现[D].华中科技大学,2017</w:t>
      </w:r>
      <w:bookmarkEnd w:id="152"/>
    </w:p>
    <w:p w14:paraId="19490906" w14:textId="00DC61DB" w:rsidR="00CE4A1D" w:rsidRPr="004F6660" w:rsidRDefault="00CE4A1D" w:rsidP="00CE4A1D">
      <w:pPr>
        <w:numPr>
          <w:ilvl w:val="0"/>
          <w:numId w:val="3"/>
        </w:numPr>
        <w:spacing w:line="400" w:lineRule="exact"/>
        <w:rPr>
          <w:rFonts w:asciiTheme="minorEastAsia" w:hAnsiTheme="minorEastAsia"/>
          <w:sz w:val="24"/>
          <w:szCs w:val="24"/>
        </w:rPr>
      </w:pPr>
      <w:bookmarkStart w:id="153" w:name="_Ref64716081"/>
      <w:r w:rsidRPr="004F6660">
        <w:rPr>
          <w:rFonts w:asciiTheme="minorEastAsia" w:hAnsiTheme="minorEastAsia" w:hint="eastAsia"/>
          <w:sz w:val="24"/>
          <w:szCs w:val="24"/>
        </w:rPr>
        <w:t>刘佳林.基于 RTSP协议的</w:t>
      </w:r>
      <w:proofErr w:type="spellStart"/>
      <w:r w:rsidRPr="004F6660">
        <w:rPr>
          <w:rFonts w:asciiTheme="minorEastAsia" w:hAnsiTheme="minorEastAsia" w:hint="eastAsia"/>
          <w:sz w:val="24"/>
          <w:szCs w:val="24"/>
        </w:rPr>
        <w:t>ios</w:t>
      </w:r>
      <w:proofErr w:type="spellEnd"/>
      <w:r w:rsidRPr="004F6660">
        <w:rPr>
          <w:rFonts w:asciiTheme="minorEastAsia" w:hAnsiTheme="minorEastAsia" w:hint="eastAsia"/>
          <w:sz w:val="24"/>
          <w:szCs w:val="24"/>
        </w:rPr>
        <w:t>视频播放器的设计与实现[D].东南大学,2018</w:t>
      </w:r>
      <w:bookmarkEnd w:id="153"/>
    </w:p>
    <w:p w14:paraId="687A4B88" w14:textId="0C82CE41" w:rsidR="00CE4A1D" w:rsidRPr="004F6660" w:rsidRDefault="00CE4A1D" w:rsidP="00712F39">
      <w:pPr>
        <w:numPr>
          <w:ilvl w:val="0"/>
          <w:numId w:val="3"/>
        </w:numPr>
        <w:spacing w:line="400" w:lineRule="exact"/>
        <w:rPr>
          <w:rFonts w:asciiTheme="minorEastAsia" w:hAnsiTheme="minorEastAsia"/>
          <w:sz w:val="24"/>
          <w:szCs w:val="24"/>
        </w:rPr>
      </w:pPr>
      <w:r w:rsidRPr="004F6660">
        <w:rPr>
          <w:rFonts w:asciiTheme="minorEastAsia" w:hAnsiTheme="minorEastAsia" w:hint="eastAsia"/>
          <w:sz w:val="24"/>
          <w:szCs w:val="24"/>
        </w:rPr>
        <w:t>柴晓蓉.基于运动目标检测的智能视频监控系统的研究与设计[D].兰州交通大学,2018</w:t>
      </w:r>
    </w:p>
    <w:p w14:paraId="26914EC8" w14:textId="39559778" w:rsidR="00712F39" w:rsidRPr="004F6660" w:rsidRDefault="00712F39" w:rsidP="00712F39">
      <w:pPr>
        <w:numPr>
          <w:ilvl w:val="0"/>
          <w:numId w:val="3"/>
        </w:numPr>
        <w:spacing w:line="400" w:lineRule="exact"/>
        <w:rPr>
          <w:rFonts w:asciiTheme="minorEastAsia" w:hAnsiTheme="minorEastAsia"/>
          <w:sz w:val="24"/>
          <w:szCs w:val="24"/>
        </w:rPr>
      </w:pPr>
      <w:r w:rsidRPr="004F6660">
        <w:rPr>
          <w:rFonts w:asciiTheme="minorEastAsia" w:hAnsiTheme="minorEastAsia" w:hint="eastAsia"/>
          <w:sz w:val="24"/>
          <w:szCs w:val="24"/>
        </w:rPr>
        <w:t>洪沙,杨深远.云计算关键技术及基于Hadoop的云计算模型 研究[J]. 软件导刊,2010(09).</w:t>
      </w:r>
    </w:p>
    <w:p w14:paraId="23A09F0D" w14:textId="1E4D5326" w:rsidR="00712F39" w:rsidRPr="004F6660" w:rsidRDefault="00712F39" w:rsidP="00712F39">
      <w:pPr>
        <w:numPr>
          <w:ilvl w:val="0"/>
          <w:numId w:val="3"/>
        </w:numPr>
        <w:spacing w:line="400" w:lineRule="exact"/>
        <w:rPr>
          <w:rFonts w:asciiTheme="minorEastAsia" w:hAnsiTheme="minorEastAsia"/>
          <w:sz w:val="24"/>
          <w:szCs w:val="24"/>
        </w:rPr>
      </w:pPr>
      <w:r w:rsidRPr="004F6660">
        <w:rPr>
          <w:rFonts w:asciiTheme="minorEastAsia" w:hAnsiTheme="minorEastAsia" w:hint="eastAsia"/>
          <w:sz w:val="24"/>
          <w:szCs w:val="24"/>
        </w:rPr>
        <w:t>殷佳,管昕洁,白光伟.基于移动边缘计算的任务迁移和协作式负载均衡机制[J].计算机科学,2019,46(12):126-131</w:t>
      </w:r>
    </w:p>
    <w:p w14:paraId="117FCA02" w14:textId="00F39BA4" w:rsidR="004C72BB" w:rsidRPr="004F6660" w:rsidRDefault="004C72BB" w:rsidP="004C72BB">
      <w:pPr>
        <w:numPr>
          <w:ilvl w:val="0"/>
          <w:numId w:val="3"/>
        </w:numPr>
        <w:spacing w:line="400" w:lineRule="exact"/>
        <w:rPr>
          <w:rFonts w:asciiTheme="minorEastAsia" w:hAnsiTheme="minorEastAsia"/>
          <w:sz w:val="24"/>
          <w:szCs w:val="24"/>
        </w:rPr>
      </w:pPr>
      <w:bookmarkStart w:id="154" w:name="_Ref64731745"/>
      <w:proofErr w:type="spellStart"/>
      <w:proofErr w:type="gramStart"/>
      <w:r w:rsidRPr="004F6660">
        <w:rPr>
          <w:rFonts w:asciiTheme="minorEastAsia" w:hAnsiTheme="minorEastAsia" w:cs="宋体"/>
          <w:kern w:val="0"/>
          <w:sz w:val="24"/>
          <w:szCs w:val="24"/>
        </w:rPr>
        <w:t>Chen,Y</w:t>
      </w:r>
      <w:proofErr w:type="gramEnd"/>
      <w:r w:rsidRPr="004F6660">
        <w:rPr>
          <w:rFonts w:asciiTheme="minorEastAsia" w:hAnsiTheme="minorEastAsia" w:cs="宋体"/>
          <w:kern w:val="0"/>
          <w:sz w:val="24"/>
          <w:szCs w:val="24"/>
        </w:rPr>
        <w:t>,Xie.Design</w:t>
      </w:r>
      <w:proofErr w:type="spellEnd"/>
      <w:r w:rsidRPr="004F6660">
        <w:rPr>
          <w:rFonts w:asciiTheme="minorEastAsia" w:hAnsiTheme="minorEastAsia" w:cs="宋体"/>
          <w:kern w:val="0"/>
          <w:sz w:val="24"/>
          <w:szCs w:val="24"/>
        </w:rPr>
        <w:t xml:space="preserve"> and implementation of video analytics system based on edge computing. In 2018 International Conference on Cyber-Enabled</w:t>
      </w:r>
      <w:r w:rsidR="00DB07B4" w:rsidRPr="004F6660">
        <w:rPr>
          <w:rFonts w:asciiTheme="minorEastAsia" w:hAnsiTheme="minorEastAsia" w:cs="宋体"/>
          <w:kern w:val="0"/>
          <w:sz w:val="24"/>
          <w:szCs w:val="24"/>
        </w:rPr>
        <w:t xml:space="preserve"> Distributed Computing and Knowledge </w:t>
      </w:r>
      <w:proofErr w:type="gramStart"/>
      <w:r w:rsidR="00DB07B4" w:rsidRPr="004F6660">
        <w:rPr>
          <w:rFonts w:asciiTheme="minorEastAsia" w:hAnsiTheme="minorEastAsia" w:cs="宋体"/>
          <w:kern w:val="0"/>
          <w:sz w:val="24"/>
          <w:szCs w:val="24"/>
        </w:rPr>
        <w:t>Discovery(</w:t>
      </w:r>
      <w:proofErr w:type="spellStart"/>
      <w:proofErr w:type="gramEnd"/>
      <w:r w:rsidR="00DB07B4" w:rsidRPr="004F6660">
        <w:rPr>
          <w:rFonts w:asciiTheme="minorEastAsia" w:hAnsiTheme="minorEastAsia" w:cs="宋体"/>
          <w:kern w:val="0"/>
          <w:sz w:val="24"/>
          <w:szCs w:val="24"/>
        </w:rPr>
        <w:t>CyberC</w:t>
      </w:r>
      <w:proofErr w:type="spellEnd"/>
      <w:r w:rsidR="00DB07B4" w:rsidRPr="004F6660">
        <w:rPr>
          <w:rFonts w:asciiTheme="minorEastAsia" w:hAnsiTheme="minorEastAsia" w:cs="宋体"/>
          <w:kern w:val="0"/>
          <w:sz w:val="24"/>
          <w:szCs w:val="24"/>
        </w:rPr>
        <w:t>)IEEE</w:t>
      </w:r>
      <w:bookmarkEnd w:id="154"/>
    </w:p>
    <w:p w14:paraId="341F6ACD" w14:textId="77777777" w:rsidR="0020244F" w:rsidRPr="004F6660" w:rsidRDefault="0020244F" w:rsidP="0020244F">
      <w:pPr>
        <w:pStyle w:val="afe"/>
        <w:widowControl/>
        <w:numPr>
          <w:ilvl w:val="0"/>
          <w:numId w:val="3"/>
        </w:numPr>
        <w:ind w:firstLineChars="0"/>
        <w:jc w:val="left"/>
        <w:rPr>
          <w:rFonts w:asciiTheme="minorEastAsia" w:hAnsiTheme="minorEastAsia" w:cs="宋体"/>
          <w:kern w:val="0"/>
          <w:sz w:val="24"/>
          <w:szCs w:val="24"/>
        </w:rPr>
      </w:pPr>
      <w:bookmarkStart w:id="155" w:name="_Ref64731783"/>
      <w:r w:rsidRPr="004F6660">
        <w:rPr>
          <w:rFonts w:asciiTheme="minorEastAsia" w:hAnsiTheme="minorEastAsia" w:cs="宋体"/>
          <w:w w:val="105"/>
          <w:kern w:val="0"/>
          <w:sz w:val="24"/>
          <w:szCs w:val="24"/>
        </w:rPr>
        <w:t xml:space="preserve">Mohan, A., </w:t>
      </w:r>
      <w:proofErr w:type="spellStart"/>
      <w:r w:rsidRPr="004F6660">
        <w:rPr>
          <w:rFonts w:asciiTheme="minorEastAsia" w:hAnsiTheme="minorEastAsia" w:cs="宋体"/>
          <w:w w:val="105"/>
          <w:kern w:val="0"/>
          <w:sz w:val="24"/>
          <w:szCs w:val="24"/>
        </w:rPr>
        <w:t>Gauen</w:t>
      </w:r>
      <w:proofErr w:type="spellEnd"/>
      <w:r w:rsidRPr="004F6660">
        <w:rPr>
          <w:rFonts w:asciiTheme="minorEastAsia" w:hAnsiTheme="minorEastAsia" w:cs="宋体"/>
          <w:w w:val="105"/>
          <w:kern w:val="0"/>
          <w:sz w:val="24"/>
          <w:szCs w:val="24"/>
        </w:rPr>
        <w:t xml:space="preserve">, K., Lu, Y. H., Li, W. W., &amp; Chen, X. (2017, May). Internet of video things in 2030: A world with many </w:t>
      </w:r>
      <w:r w:rsidRPr="004F6660">
        <w:rPr>
          <w:rFonts w:asciiTheme="minorEastAsia" w:hAnsiTheme="minorEastAsia" w:cs="宋体"/>
          <w:w w:val="105"/>
          <w:kern w:val="0"/>
          <w:sz w:val="24"/>
          <w:szCs w:val="24"/>
        </w:rPr>
        <w:lastRenderedPageBreak/>
        <w:t>cameras. In Circuits and Systems (ISCAS), 2017 IEEE International Symposium on (pp. 1-4).</w:t>
      </w:r>
      <w:r w:rsidRPr="004F6660">
        <w:rPr>
          <w:rFonts w:asciiTheme="minorEastAsia" w:hAnsiTheme="minorEastAsia" w:cs="宋体"/>
          <w:spacing w:val="-2"/>
          <w:w w:val="105"/>
          <w:kern w:val="0"/>
          <w:sz w:val="24"/>
          <w:szCs w:val="24"/>
        </w:rPr>
        <w:t> </w:t>
      </w:r>
      <w:r w:rsidRPr="004F6660">
        <w:rPr>
          <w:rFonts w:asciiTheme="minorEastAsia" w:hAnsiTheme="minorEastAsia" w:cs="宋体"/>
          <w:w w:val="105"/>
          <w:kern w:val="0"/>
          <w:sz w:val="24"/>
          <w:szCs w:val="24"/>
        </w:rPr>
        <w:t>IEEE.</w:t>
      </w:r>
      <w:bookmarkEnd w:id="155"/>
    </w:p>
    <w:p w14:paraId="38F1E7F0" w14:textId="77777777" w:rsidR="0020244F" w:rsidRPr="004F6660" w:rsidRDefault="0020244F" w:rsidP="0020244F">
      <w:pPr>
        <w:pStyle w:val="afe"/>
        <w:widowControl/>
        <w:numPr>
          <w:ilvl w:val="0"/>
          <w:numId w:val="3"/>
        </w:numPr>
        <w:ind w:firstLineChars="0"/>
        <w:jc w:val="left"/>
        <w:rPr>
          <w:rFonts w:asciiTheme="minorEastAsia" w:hAnsiTheme="minorEastAsia" w:cs="宋体"/>
          <w:kern w:val="0"/>
          <w:sz w:val="24"/>
          <w:szCs w:val="24"/>
        </w:rPr>
      </w:pPr>
      <w:bookmarkStart w:id="156" w:name="_Ref64731822"/>
      <w:r w:rsidRPr="004F6660">
        <w:rPr>
          <w:rFonts w:asciiTheme="minorEastAsia" w:hAnsiTheme="minorEastAsia" w:cs="宋体"/>
          <w:w w:val="105"/>
          <w:kern w:val="0"/>
          <w:sz w:val="24"/>
          <w:szCs w:val="24"/>
        </w:rPr>
        <w:t>Zhang, X., He, T., Lu, L., Yue, S., Cheng, D., &amp; Xu, X. (2017, November). Video analysis of traffic accidents based on projection extreme learning machine. In Intelligent Signal Processing and Communication Systems (ISPACS), 2017 International Symposium on (pp. 149-154).</w:t>
      </w:r>
      <w:r w:rsidRPr="004F6660">
        <w:rPr>
          <w:rFonts w:asciiTheme="minorEastAsia" w:hAnsiTheme="minorEastAsia" w:cs="宋体"/>
          <w:spacing w:val="-6"/>
          <w:w w:val="105"/>
          <w:kern w:val="0"/>
          <w:sz w:val="24"/>
          <w:szCs w:val="24"/>
        </w:rPr>
        <w:t> </w:t>
      </w:r>
      <w:r w:rsidRPr="004F6660">
        <w:rPr>
          <w:rFonts w:asciiTheme="minorEastAsia" w:hAnsiTheme="minorEastAsia" w:cs="宋体"/>
          <w:w w:val="105"/>
          <w:kern w:val="0"/>
          <w:sz w:val="24"/>
          <w:szCs w:val="24"/>
        </w:rPr>
        <w:t>IEEE.</w:t>
      </w:r>
      <w:bookmarkEnd w:id="156"/>
    </w:p>
    <w:p w14:paraId="48B35765" w14:textId="77777777" w:rsidR="0020244F" w:rsidRPr="004F6660" w:rsidRDefault="0020244F" w:rsidP="0020244F">
      <w:pPr>
        <w:pStyle w:val="afe"/>
        <w:widowControl/>
        <w:numPr>
          <w:ilvl w:val="0"/>
          <w:numId w:val="3"/>
        </w:numPr>
        <w:ind w:firstLineChars="0"/>
        <w:jc w:val="left"/>
        <w:rPr>
          <w:rFonts w:asciiTheme="minorEastAsia" w:hAnsiTheme="minorEastAsia" w:cs="宋体"/>
          <w:kern w:val="0"/>
          <w:sz w:val="24"/>
          <w:szCs w:val="24"/>
        </w:rPr>
      </w:pPr>
      <w:bookmarkStart w:id="157" w:name="_Ref64731887"/>
      <w:r w:rsidRPr="004F6660">
        <w:rPr>
          <w:rFonts w:asciiTheme="minorEastAsia" w:hAnsiTheme="minorEastAsia" w:cs="宋体"/>
          <w:w w:val="105"/>
          <w:kern w:val="0"/>
          <w:sz w:val="24"/>
          <w:szCs w:val="24"/>
        </w:rPr>
        <w:t>Li, S., Guo, Z., Liu, Y., Shou, G., &amp; Hu, Y. (2017, August). The intelligent video management system: A use case of software defined class. In Computer Science and Education (ICCSE), 2017 12th International Conference on (pp. 149-154).</w:t>
      </w:r>
      <w:r w:rsidRPr="004F6660">
        <w:rPr>
          <w:rFonts w:asciiTheme="minorEastAsia" w:hAnsiTheme="minorEastAsia" w:cs="宋体"/>
          <w:spacing w:val="-12"/>
          <w:w w:val="105"/>
          <w:kern w:val="0"/>
          <w:sz w:val="24"/>
          <w:szCs w:val="24"/>
        </w:rPr>
        <w:t> </w:t>
      </w:r>
      <w:r w:rsidRPr="004F6660">
        <w:rPr>
          <w:rFonts w:asciiTheme="minorEastAsia" w:hAnsiTheme="minorEastAsia" w:cs="宋体"/>
          <w:w w:val="105"/>
          <w:kern w:val="0"/>
          <w:sz w:val="24"/>
          <w:szCs w:val="24"/>
        </w:rPr>
        <w:t>IEEE.</w:t>
      </w:r>
      <w:bookmarkEnd w:id="157"/>
    </w:p>
    <w:p w14:paraId="55C3DD31" w14:textId="77777777" w:rsidR="0020244F" w:rsidRPr="004F6660" w:rsidRDefault="0020244F" w:rsidP="0020244F">
      <w:pPr>
        <w:pStyle w:val="afe"/>
        <w:widowControl/>
        <w:numPr>
          <w:ilvl w:val="0"/>
          <w:numId w:val="3"/>
        </w:numPr>
        <w:ind w:firstLineChars="0"/>
        <w:jc w:val="left"/>
        <w:rPr>
          <w:rFonts w:asciiTheme="minorEastAsia" w:hAnsiTheme="minorEastAsia" w:cs="宋体"/>
          <w:kern w:val="0"/>
          <w:sz w:val="24"/>
          <w:szCs w:val="24"/>
        </w:rPr>
      </w:pPr>
      <w:r w:rsidRPr="004F6660">
        <w:rPr>
          <w:rFonts w:asciiTheme="minorEastAsia" w:hAnsiTheme="minorEastAsia" w:cs="宋体"/>
          <w:w w:val="105"/>
          <w:kern w:val="0"/>
          <w:sz w:val="24"/>
          <w:szCs w:val="24"/>
        </w:rPr>
        <w:t xml:space="preserve">Yi, S., Hao, Z., Zhang, Q., Zhang, Q., Shi, W., &amp; Li, Q. (2017, October). </w:t>
      </w:r>
      <w:proofErr w:type="spellStart"/>
      <w:r w:rsidRPr="004F6660">
        <w:rPr>
          <w:rFonts w:asciiTheme="minorEastAsia" w:hAnsiTheme="minorEastAsia" w:cs="宋体"/>
          <w:w w:val="105"/>
          <w:kern w:val="0"/>
          <w:sz w:val="24"/>
          <w:szCs w:val="24"/>
        </w:rPr>
        <w:t>Lavea</w:t>
      </w:r>
      <w:proofErr w:type="spellEnd"/>
      <w:r w:rsidRPr="004F6660">
        <w:rPr>
          <w:rFonts w:asciiTheme="minorEastAsia" w:hAnsiTheme="minorEastAsia" w:cs="宋体"/>
          <w:w w:val="105"/>
          <w:kern w:val="0"/>
          <w:sz w:val="24"/>
          <w:szCs w:val="24"/>
        </w:rPr>
        <w:t>: Latency-aware video analytics on edge computing platform. In Proceedings of the Second ACM/IEEE Symposium on Edge Computing (p. 15).</w:t>
      </w:r>
      <w:r w:rsidRPr="004F6660">
        <w:rPr>
          <w:rFonts w:asciiTheme="minorEastAsia" w:hAnsiTheme="minorEastAsia" w:cs="宋体"/>
          <w:spacing w:val="-10"/>
          <w:w w:val="105"/>
          <w:kern w:val="0"/>
          <w:sz w:val="24"/>
          <w:szCs w:val="24"/>
        </w:rPr>
        <w:t> </w:t>
      </w:r>
      <w:r w:rsidRPr="004F6660">
        <w:rPr>
          <w:rFonts w:asciiTheme="minorEastAsia" w:hAnsiTheme="minorEastAsia" w:cs="宋体"/>
          <w:w w:val="105"/>
          <w:kern w:val="0"/>
          <w:sz w:val="24"/>
          <w:szCs w:val="24"/>
        </w:rPr>
        <w:t>ACM</w:t>
      </w:r>
    </w:p>
    <w:p w14:paraId="0E820DB5" w14:textId="77777777" w:rsidR="00BC548E" w:rsidRPr="004F6660" w:rsidRDefault="00BC548E" w:rsidP="00BC548E">
      <w:pPr>
        <w:pStyle w:val="afe"/>
        <w:widowControl/>
        <w:numPr>
          <w:ilvl w:val="0"/>
          <w:numId w:val="3"/>
        </w:numPr>
        <w:ind w:firstLineChars="0"/>
        <w:jc w:val="left"/>
        <w:rPr>
          <w:rFonts w:asciiTheme="minorEastAsia" w:hAnsiTheme="minorEastAsia" w:cs="宋体"/>
          <w:kern w:val="0"/>
          <w:sz w:val="24"/>
          <w:szCs w:val="24"/>
        </w:rPr>
      </w:pPr>
      <w:bookmarkStart w:id="158" w:name="_Ref64731916"/>
      <w:r w:rsidRPr="004F6660">
        <w:rPr>
          <w:rFonts w:asciiTheme="minorEastAsia" w:hAnsiTheme="minorEastAsia" w:cs="宋体"/>
          <w:w w:val="105"/>
          <w:kern w:val="0"/>
          <w:sz w:val="24"/>
          <w:szCs w:val="24"/>
        </w:rPr>
        <w:t xml:space="preserve">Anjum, A., Abdullah, T., Tariq, M., </w:t>
      </w:r>
      <w:proofErr w:type="spellStart"/>
      <w:r w:rsidRPr="004F6660">
        <w:rPr>
          <w:rFonts w:asciiTheme="minorEastAsia" w:hAnsiTheme="minorEastAsia" w:cs="宋体"/>
          <w:w w:val="105"/>
          <w:kern w:val="0"/>
          <w:sz w:val="24"/>
          <w:szCs w:val="24"/>
        </w:rPr>
        <w:t>Baltaci</w:t>
      </w:r>
      <w:proofErr w:type="spellEnd"/>
      <w:r w:rsidRPr="004F6660">
        <w:rPr>
          <w:rFonts w:asciiTheme="minorEastAsia" w:hAnsiTheme="minorEastAsia" w:cs="宋体"/>
          <w:w w:val="105"/>
          <w:kern w:val="0"/>
          <w:sz w:val="24"/>
          <w:szCs w:val="24"/>
        </w:rPr>
        <w:t>, Y., &amp; Antonopoulos, N. (2016). Video stream analytics in clouds: An object detection and classification framework for high performance video analytics. IEEE Transactions on Cloud</w:t>
      </w:r>
      <w:r w:rsidRPr="004F6660">
        <w:rPr>
          <w:rFonts w:asciiTheme="minorEastAsia" w:hAnsiTheme="minorEastAsia" w:cs="宋体"/>
          <w:spacing w:val="-7"/>
          <w:w w:val="105"/>
          <w:kern w:val="0"/>
          <w:sz w:val="24"/>
          <w:szCs w:val="24"/>
        </w:rPr>
        <w:t> </w:t>
      </w:r>
      <w:r w:rsidRPr="004F6660">
        <w:rPr>
          <w:rFonts w:asciiTheme="minorEastAsia" w:hAnsiTheme="minorEastAsia" w:cs="宋体"/>
          <w:w w:val="105"/>
          <w:kern w:val="0"/>
          <w:sz w:val="24"/>
          <w:szCs w:val="24"/>
        </w:rPr>
        <w:t>Computing.</w:t>
      </w:r>
      <w:bookmarkEnd w:id="158"/>
    </w:p>
    <w:p w14:paraId="60091618" w14:textId="77777777" w:rsidR="00BC548E" w:rsidRPr="004F6660" w:rsidRDefault="00BC548E" w:rsidP="00BC548E">
      <w:pPr>
        <w:pStyle w:val="afe"/>
        <w:widowControl/>
        <w:numPr>
          <w:ilvl w:val="0"/>
          <w:numId w:val="3"/>
        </w:numPr>
        <w:ind w:firstLineChars="0"/>
        <w:jc w:val="left"/>
        <w:rPr>
          <w:rFonts w:asciiTheme="minorEastAsia" w:hAnsiTheme="minorEastAsia" w:cs="宋体"/>
          <w:kern w:val="0"/>
          <w:sz w:val="24"/>
          <w:szCs w:val="24"/>
        </w:rPr>
      </w:pPr>
      <w:r w:rsidRPr="004F6660">
        <w:rPr>
          <w:rFonts w:asciiTheme="minorEastAsia" w:hAnsiTheme="minorEastAsia" w:cs="宋体"/>
          <w:w w:val="105"/>
          <w:kern w:val="0"/>
          <w:sz w:val="24"/>
          <w:szCs w:val="24"/>
        </w:rPr>
        <w:t xml:space="preserve">Giannakos, M. N., </w:t>
      </w:r>
      <w:proofErr w:type="spellStart"/>
      <w:r w:rsidRPr="004F6660">
        <w:rPr>
          <w:rFonts w:asciiTheme="minorEastAsia" w:hAnsiTheme="minorEastAsia" w:cs="宋体"/>
          <w:w w:val="105"/>
          <w:kern w:val="0"/>
          <w:sz w:val="24"/>
          <w:szCs w:val="24"/>
        </w:rPr>
        <w:t>Chorianopoulos</w:t>
      </w:r>
      <w:proofErr w:type="spellEnd"/>
      <w:r w:rsidRPr="004F6660">
        <w:rPr>
          <w:rFonts w:asciiTheme="minorEastAsia" w:hAnsiTheme="minorEastAsia" w:cs="宋体"/>
          <w:w w:val="105"/>
          <w:kern w:val="0"/>
          <w:sz w:val="24"/>
          <w:szCs w:val="24"/>
        </w:rPr>
        <w:t xml:space="preserve">, K., &amp; </w:t>
      </w:r>
      <w:proofErr w:type="spellStart"/>
      <w:r w:rsidRPr="004F6660">
        <w:rPr>
          <w:rFonts w:asciiTheme="minorEastAsia" w:hAnsiTheme="minorEastAsia" w:cs="宋体"/>
          <w:w w:val="105"/>
          <w:kern w:val="0"/>
          <w:sz w:val="24"/>
          <w:szCs w:val="24"/>
        </w:rPr>
        <w:t>Chrisochoides</w:t>
      </w:r>
      <w:proofErr w:type="spellEnd"/>
      <w:r w:rsidRPr="004F6660">
        <w:rPr>
          <w:rFonts w:asciiTheme="minorEastAsia" w:hAnsiTheme="minorEastAsia" w:cs="宋体"/>
          <w:w w:val="105"/>
          <w:kern w:val="0"/>
          <w:sz w:val="24"/>
          <w:szCs w:val="24"/>
        </w:rPr>
        <w:t>, N. (2014, October). Collecting and making sense of video learning analytics. In Frontiers</w:t>
      </w:r>
      <w:r w:rsidRPr="004F6660">
        <w:rPr>
          <w:rFonts w:asciiTheme="minorEastAsia" w:hAnsiTheme="minorEastAsia" w:cs="宋体"/>
          <w:spacing w:val="-4"/>
          <w:w w:val="105"/>
          <w:kern w:val="0"/>
          <w:sz w:val="24"/>
          <w:szCs w:val="24"/>
        </w:rPr>
        <w:t> </w:t>
      </w:r>
      <w:r w:rsidRPr="004F6660">
        <w:rPr>
          <w:rFonts w:asciiTheme="minorEastAsia" w:hAnsiTheme="minorEastAsia" w:cs="宋体"/>
          <w:w w:val="105"/>
          <w:kern w:val="0"/>
          <w:sz w:val="24"/>
          <w:szCs w:val="24"/>
        </w:rPr>
        <w:t>in</w:t>
      </w:r>
      <w:r w:rsidRPr="004F6660">
        <w:rPr>
          <w:rFonts w:asciiTheme="minorEastAsia" w:hAnsiTheme="minorEastAsia" w:cs="宋体"/>
          <w:spacing w:val="-3"/>
          <w:w w:val="105"/>
          <w:kern w:val="0"/>
          <w:sz w:val="24"/>
          <w:szCs w:val="24"/>
        </w:rPr>
        <w:t> </w:t>
      </w:r>
      <w:r w:rsidRPr="004F6660">
        <w:rPr>
          <w:rFonts w:asciiTheme="minorEastAsia" w:hAnsiTheme="minorEastAsia" w:cs="宋体"/>
          <w:w w:val="105"/>
          <w:kern w:val="0"/>
          <w:sz w:val="24"/>
          <w:szCs w:val="24"/>
        </w:rPr>
        <w:t>Education</w:t>
      </w:r>
      <w:r w:rsidRPr="004F6660">
        <w:rPr>
          <w:rFonts w:asciiTheme="minorEastAsia" w:hAnsiTheme="minorEastAsia" w:cs="宋体"/>
          <w:spacing w:val="-4"/>
          <w:w w:val="105"/>
          <w:kern w:val="0"/>
          <w:sz w:val="24"/>
          <w:szCs w:val="24"/>
        </w:rPr>
        <w:t> </w:t>
      </w:r>
      <w:r w:rsidRPr="004F6660">
        <w:rPr>
          <w:rFonts w:asciiTheme="minorEastAsia" w:hAnsiTheme="minorEastAsia" w:cs="宋体"/>
          <w:w w:val="105"/>
          <w:kern w:val="0"/>
          <w:sz w:val="24"/>
          <w:szCs w:val="24"/>
        </w:rPr>
        <w:t>Conference</w:t>
      </w:r>
      <w:r w:rsidRPr="004F6660">
        <w:rPr>
          <w:rFonts w:asciiTheme="minorEastAsia" w:hAnsiTheme="minorEastAsia" w:cs="宋体"/>
          <w:spacing w:val="-5"/>
          <w:w w:val="105"/>
          <w:kern w:val="0"/>
          <w:sz w:val="24"/>
          <w:szCs w:val="24"/>
        </w:rPr>
        <w:t> </w:t>
      </w:r>
      <w:r w:rsidRPr="004F6660">
        <w:rPr>
          <w:rFonts w:asciiTheme="minorEastAsia" w:hAnsiTheme="minorEastAsia" w:cs="宋体"/>
          <w:w w:val="105"/>
          <w:kern w:val="0"/>
          <w:sz w:val="24"/>
          <w:szCs w:val="24"/>
        </w:rPr>
        <w:t>(FIE),</w:t>
      </w:r>
      <w:r w:rsidRPr="004F6660">
        <w:rPr>
          <w:rFonts w:asciiTheme="minorEastAsia" w:hAnsiTheme="minorEastAsia" w:cs="宋体"/>
          <w:spacing w:val="-5"/>
          <w:w w:val="105"/>
          <w:kern w:val="0"/>
          <w:sz w:val="24"/>
          <w:szCs w:val="24"/>
        </w:rPr>
        <w:t> </w:t>
      </w:r>
      <w:r w:rsidRPr="004F6660">
        <w:rPr>
          <w:rFonts w:asciiTheme="minorEastAsia" w:hAnsiTheme="minorEastAsia" w:cs="宋体"/>
          <w:w w:val="105"/>
          <w:kern w:val="0"/>
          <w:sz w:val="24"/>
          <w:szCs w:val="24"/>
        </w:rPr>
        <w:t>2014</w:t>
      </w:r>
      <w:r w:rsidRPr="004F6660">
        <w:rPr>
          <w:rFonts w:asciiTheme="minorEastAsia" w:hAnsiTheme="minorEastAsia" w:cs="宋体"/>
          <w:spacing w:val="-4"/>
          <w:w w:val="105"/>
          <w:kern w:val="0"/>
          <w:sz w:val="24"/>
          <w:szCs w:val="24"/>
        </w:rPr>
        <w:t> </w:t>
      </w:r>
      <w:r w:rsidRPr="004F6660">
        <w:rPr>
          <w:rFonts w:asciiTheme="minorEastAsia" w:hAnsiTheme="minorEastAsia" w:cs="宋体"/>
          <w:w w:val="105"/>
          <w:kern w:val="0"/>
          <w:sz w:val="24"/>
          <w:szCs w:val="24"/>
        </w:rPr>
        <w:t>IEEE</w:t>
      </w:r>
      <w:r w:rsidRPr="004F6660">
        <w:rPr>
          <w:rFonts w:asciiTheme="minorEastAsia" w:hAnsiTheme="minorEastAsia" w:cs="宋体"/>
          <w:spacing w:val="-1"/>
          <w:w w:val="105"/>
          <w:kern w:val="0"/>
          <w:sz w:val="24"/>
          <w:szCs w:val="24"/>
        </w:rPr>
        <w:t> </w:t>
      </w:r>
      <w:r w:rsidRPr="004F6660">
        <w:rPr>
          <w:rFonts w:asciiTheme="minorEastAsia" w:hAnsiTheme="minorEastAsia" w:cs="宋体"/>
          <w:w w:val="105"/>
          <w:kern w:val="0"/>
          <w:sz w:val="24"/>
          <w:szCs w:val="24"/>
        </w:rPr>
        <w:t>(pp.</w:t>
      </w:r>
      <w:r w:rsidRPr="004F6660">
        <w:rPr>
          <w:rFonts w:asciiTheme="minorEastAsia" w:hAnsiTheme="minorEastAsia" w:cs="宋体"/>
          <w:spacing w:val="-5"/>
          <w:w w:val="105"/>
          <w:kern w:val="0"/>
          <w:sz w:val="24"/>
          <w:szCs w:val="24"/>
        </w:rPr>
        <w:t> </w:t>
      </w:r>
      <w:r w:rsidRPr="004F6660">
        <w:rPr>
          <w:rFonts w:asciiTheme="minorEastAsia" w:hAnsiTheme="minorEastAsia" w:cs="宋体"/>
          <w:w w:val="105"/>
          <w:kern w:val="0"/>
          <w:sz w:val="24"/>
          <w:szCs w:val="24"/>
        </w:rPr>
        <w:t>1-7</w:t>
      </w:r>
      <w:proofErr w:type="gramStart"/>
      <w:r w:rsidRPr="004F6660">
        <w:rPr>
          <w:rFonts w:asciiTheme="minorEastAsia" w:hAnsiTheme="minorEastAsia" w:cs="宋体"/>
          <w:w w:val="105"/>
          <w:kern w:val="0"/>
          <w:sz w:val="24"/>
          <w:szCs w:val="24"/>
        </w:rPr>
        <w:t>).IEEE</w:t>
      </w:r>
      <w:proofErr w:type="gramEnd"/>
      <w:r w:rsidRPr="004F6660">
        <w:rPr>
          <w:rFonts w:asciiTheme="minorEastAsia" w:hAnsiTheme="minorEastAsia" w:cs="宋体"/>
          <w:w w:val="105"/>
          <w:kern w:val="0"/>
          <w:sz w:val="24"/>
          <w:szCs w:val="24"/>
        </w:rPr>
        <w:t>.</w:t>
      </w:r>
    </w:p>
    <w:p w14:paraId="5C369629" w14:textId="77777777" w:rsidR="00BC548E" w:rsidRPr="004F6660" w:rsidRDefault="00BC548E" w:rsidP="00BC548E">
      <w:pPr>
        <w:pStyle w:val="afe"/>
        <w:widowControl/>
        <w:numPr>
          <w:ilvl w:val="0"/>
          <w:numId w:val="3"/>
        </w:numPr>
        <w:ind w:firstLineChars="0"/>
        <w:jc w:val="left"/>
        <w:rPr>
          <w:rFonts w:asciiTheme="minorEastAsia" w:hAnsiTheme="minorEastAsia" w:cs="宋体"/>
          <w:kern w:val="0"/>
          <w:sz w:val="24"/>
          <w:szCs w:val="24"/>
        </w:rPr>
      </w:pPr>
      <w:r w:rsidRPr="004F6660">
        <w:rPr>
          <w:rFonts w:asciiTheme="minorEastAsia" w:hAnsiTheme="minorEastAsia" w:cs="宋体"/>
          <w:w w:val="105"/>
          <w:kern w:val="0"/>
          <w:sz w:val="24"/>
          <w:szCs w:val="24"/>
        </w:rPr>
        <w:t xml:space="preserve">Zhang, Q., Yu, Z., Shi, W., &amp; Zhong, H. (2016, October). Demo abstract: </w:t>
      </w:r>
      <w:proofErr w:type="spellStart"/>
      <w:r w:rsidRPr="004F6660">
        <w:rPr>
          <w:rFonts w:asciiTheme="minorEastAsia" w:hAnsiTheme="minorEastAsia" w:cs="宋体"/>
          <w:w w:val="105"/>
          <w:kern w:val="0"/>
          <w:sz w:val="24"/>
          <w:szCs w:val="24"/>
        </w:rPr>
        <w:t>Evaps</w:t>
      </w:r>
      <w:proofErr w:type="spellEnd"/>
      <w:r w:rsidRPr="004F6660">
        <w:rPr>
          <w:rFonts w:asciiTheme="minorEastAsia" w:hAnsiTheme="minorEastAsia" w:cs="宋体"/>
          <w:w w:val="105"/>
          <w:kern w:val="0"/>
          <w:sz w:val="24"/>
          <w:szCs w:val="24"/>
        </w:rPr>
        <w:t>: Edge video analysis for public safety. In 2016 IEEE/ACM Symposium on Edge Computing (SEC</w:t>
      </w:r>
      <w:proofErr w:type="gramStart"/>
      <w:r w:rsidRPr="004F6660">
        <w:rPr>
          <w:rFonts w:asciiTheme="minorEastAsia" w:hAnsiTheme="minorEastAsia" w:cs="宋体"/>
          <w:w w:val="105"/>
          <w:kern w:val="0"/>
          <w:sz w:val="24"/>
          <w:szCs w:val="24"/>
        </w:rPr>
        <w:t>)(</w:t>
      </w:r>
      <w:proofErr w:type="gramEnd"/>
      <w:r w:rsidRPr="004F6660">
        <w:rPr>
          <w:rFonts w:asciiTheme="minorEastAsia" w:hAnsiTheme="minorEastAsia" w:cs="宋体"/>
          <w:w w:val="105"/>
          <w:kern w:val="0"/>
          <w:sz w:val="24"/>
          <w:szCs w:val="24"/>
        </w:rPr>
        <w:t>pp. 121-122). IEEE.</w:t>
      </w:r>
    </w:p>
    <w:p w14:paraId="1CD02D13" w14:textId="77777777" w:rsidR="00BC548E" w:rsidRPr="004F6660" w:rsidRDefault="00BC548E" w:rsidP="00BC548E">
      <w:pPr>
        <w:pStyle w:val="afe"/>
        <w:widowControl/>
        <w:numPr>
          <w:ilvl w:val="0"/>
          <w:numId w:val="3"/>
        </w:numPr>
        <w:ind w:firstLineChars="0"/>
        <w:jc w:val="left"/>
        <w:rPr>
          <w:rFonts w:asciiTheme="minorEastAsia" w:hAnsiTheme="minorEastAsia" w:cs="宋体"/>
          <w:kern w:val="0"/>
          <w:sz w:val="24"/>
          <w:szCs w:val="24"/>
        </w:rPr>
      </w:pPr>
      <w:r w:rsidRPr="004F6660">
        <w:rPr>
          <w:rFonts w:asciiTheme="minorEastAsia" w:hAnsiTheme="minorEastAsia" w:cs="宋体"/>
          <w:kern w:val="0"/>
          <w:sz w:val="24"/>
          <w:szCs w:val="24"/>
        </w:rPr>
        <w:t xml:space="preserve">Natarajan VA, </w:t>
      </w:r>
      <w:proofErr w:type="spellStart"/>
      <w:r w:rsidRPr="004F6660">
        <w:rPr>
          <w:rFonts w:asciiTheme="minorEastAsia" w:hAnsiTheme="minorEastAsia" w:cs="宋体"/>
          <w:kern w:val="0"/>
          <w:sz w:val="24"/>
          <w:szCs w:val="24"/>
        </w:rPr>
        <w:t>Jothilakshmi</w:t>
      </w:r>
      <w:proofErr w:type="spellEnd"/>
      <w:r w:rsidRPr="004F6660">
        <w:rPr>
          <w:rFonts w:asciiTheme="minorEastAsia" w:hAnsiTheme="minorEastAsia" w:cs="宋体"/>
          <w:kern w:val="0"/>
          <w:sz w:val="24"/>
          <w:szCs w:val="24"/>
        </w:rPr>
        <w:t xml:space="preserve"> S, Gudivada VN. Scalable traffic video analytics using </w:t>
      </w:r>
      <w:proofErr w:type="spellStart"/>
      <w:r w:rsidRPr="004F6660">
        <w:rPr>
          <w:rFonts w:asciiTheme="minorEastAsia" w:hAnsiTheme="minorEastAsia" w:cs="宋体"/>
          <w:kern w:val="0"/>
          <w:sz w:val="24"/>
          <w:szCs w:val="24"/>
        </w:rPr>
        <w:t>hadoop</w:t>
      </w:r>
      <w:proofErr w:type="spellEnd"/>
      <w:r w:rsidRPr="004F6660">
        <w:rPr>
          <w:rFonts w:asciiTheme="minorEastAsia" w:hAnsiTheme="minorEastAsia" w:cs="宋体"/>
          <w:kern w:val="0"/>
          <w:sz w:val="24"/>
          <w:szCs w:val="24"/>
        </w:rPr>
        <w:t xml:space="preserve"> </w:t>
      </w:r>
      <w:proofErr w:type="spellStart"/>
      <w:r w:rsidRPr="004F6660">
        <w:rPr>
          <w:rFonts w:asciiTheme="minorEastAsia" w:hAnsiTheme="minorEastAsia" w:cs="宋体"/>
          <w:kern w:val="0"/>
          <w:sz w:val="24"/>
          <w:szCs w:val="24"/>
        </w:rPr>
        <w:t>mapreduce</w:t>
      </w:r>
      <w:proofErr w:type="spellEnd"/>
      <w:r w:rsidRPr="004F6660">
        <w:rPr>
          <w:rFonts w:asciiTheme="minorEastAsia" w:hAnsiTheme="minorEastAsia" w:cs="宋体"/>
          <w:kern w:val="0"/>
          <w:sz w:val="24"/>
          <w:szCs w:val="24"/>
        </w:rPr>
        <w:t xml:space="preserve">. The First Interna- </w:t>
      </w:r>
      <w:proofErr w:type="spellStart"/>
      <w:r w:rsidRPr="004F6660">
        <w:rPr>
          <w:rFonts w:asciiTheme="minorEastAsia" w:hAnsiTheme="minorEastAsia" w:cs="宋体"/>
          <w:kern w:val="0"/>
          <w:sz w:val="24"/>
          <w:szCs w:val="24"/>
        </w:rPr>
        <w:t>tional</w:t>
      </w:r>
      <w:proofErr w:type="spellEnd"/>
      <w:r w:rsidRPr="004F6660">
        <w:rPr>
          <w:rFonts w:asciiTheme="minorEastAsia" w:hAnsiTheme="minorEastAsia" w:cs="宋体"/>
          <w:kern w:val="0"/>
          <w:sz w:val="24"/>
          <w:szCs w:val="24"/>
        </w:rPr>
        <w:t xml:space="preserve"> Conference on Big Data, Small Data, Linked Data and Open Data. Barcelona, Spain. 2015. 11–15.</w:t>
      </w:r>
    </w:p>
    <w:p w14:paraId="67AB8141" w14:textId="5C1730CE" w:rsidR="00556187" w:rsidRPr="004F6660" w:rsidRDefault="00556187" w:rsidP="00556187">
      <w:pPr>
        <w:pStyle w:val="afe"/>
        <w:numPr>
          <w:ilvl w:val="0"/>
          <w:numId w:val="3"/>
        </w:numPr>
        <w:tabs>
          <w:tab w:val="left" w:pos="413"/>
        </w:tabs>
        <w:autoSpaceDE w:val="0"/>
        <w:autoSpaceDN w:val="0"/>
        <w:ind w:right="110" w:firstLineChars="0"/>
        <w:rPr>
          <w:rFonts w:asciiTheme="minorEastAsia" w:hAnsiTheme="minorEastAsia"/>
          <w:sz w:val="24"/>
          <w:szCs w:val="24"/>
        </w:rPr>
      </w:pPr>
      <w:r w:rsidRPr="004F6660">
        <w:rPr>
          <w:rFonts w:asciiTheme="minorEastAsia" w:hAnsiTheme="minorEastAsia"/>
          <w:w w:val="105"/>
          <w:sz w:val="24"/>
          <w:szCs w:val="24"/>
        </w:rPr>
        <w:t xml:space="preserve">A. Garcia, H. </w:t>
      </w:r>
      <w:proofErr w:type="spellStart"/>
      <w:r w:rsidRPr="004F6660">
        <w:rPr>
          <w:rFonts w:asciiTheme="minorEastAsia" w:hAnsiTheme="minorEastAsia"/>
          <w:w w:val="105"/>
          <w:sz w:val="24"/>
          <w:szCs w:val="24"/>
        </w:rPr>
        <w:t>Kalva</w:t>
      </w:r>
      <w:proofErr w:type="spellEnd"/>
      <w:r w:rsidRPr="004F6660">
        <w:rPr>
          <w:rFonts w:asciiTheme="minorEastAsia" w:hAnsiTheme="minorEastAsia"/>
          <w:w w:val="105"/>
          <w:sz w:val="24"/>
          <w:szCs w:val="24"/>
        </w:rPr>
        <w:t xml:space="preserve">, and B. </w:t>
      </w:r>
      <w:proofErr w:type="spellStart"/>
      <w:r w:rsidRPr="004F6660">
        <w:rPr>
          <w:rFonts w:asciiTheme="minorEastAsia" w:hAnsiTheme="minorEastAsia"/>
          <w:w w:val="105"/>
          <w:sz w:val="24"/>
          <w:szCs w:val="24"/>
        </w:rPr>
        <w:t>Furht</w:t>
      </w:r>
      <w:proofErr w:type="spellEnd"/>
      <w:r w:rsidRPr="004F6660">
        <w:rPr>
          <w:rFonts w:asciiTheme="minorEastAsia" w:hAnsiTheme="minorEastAsia"/>
          <w:w w:val="105"/>
          <w:sz w:val="24"/>
          <w:szCs w:val="24"/>
        </w:rPr>
        <w:t xml:space="preserve">, </w:t>
      </w:r>
      <w:r w:rsidRPr="004F6660">
        <w:rPr>
          <w:rFonts w:asciiTheme="minorEastAsia" w:hAnsiTheme="minorEastAsia"/>
          <w:spacing w:val="-8"/>
          <w:w w:val="105"/>
          <w:sz w:val="24"/>
          <w:szCs w:val="24"/>
        </w:rPr>
        <w:t>“</w:t>
      </w:r>
      <w:proofErr w:type="gramStart"/>
      <w:r w:rsidRPr="004F6660">
        <w:rPr>
          <w:rFonts w:asciiTheme="minorEastAsia" w:hAnsiTheme="minorEastAsia"/>
          <w:spacing w:val="-8"/>
          <w:w w:val="105"/>
          <w:sz w:val="24"/>
          <w:szCs w:val="24"/>
        </w:rPr>
        <w:t xml:space="preserve">A  </w:t>
      </w:r>
      <w:r w:rsidRPr="004F6660">
        <w:rPr>
          <w:rFonts w:asciiTheme="minorEastAsia" w:hAnsiTheme="minorEastAsia"/>
          <w:w w:val="105"/>
          <w:sz w:val="24"/>
          <w:szCs w:val="24"/>
        </w:rPr>
        <w:t>study</w:t>
      </w:r>
      <w:proofErr w:type="gramEnd"/>
      <w:r w:rsidRPr="004F6660">
        <w:rPr>
          <w:rFonts w:asciiTheme="minorEastAsia" w:hAnsiTheme="minorEastAsia"/>
          <w:w w:val="105"/>
          <w:sz w:val="24"/>
          <w:szCs w:val="24"/>
        </w:rPr>
        <w:t xml:space="preserve"> of transcoding  on cloud environments for video content </w:t>
      </w:r>
      <w:r w:rsidRPr="004F6660">
        <w:rPr>
          <w:rFonts w:asciiTheme="minorEastAsia" w:hAnsiTheme="minorEastAsia"/>
          <w:spacing w:val="-4"/>
          <w:w w:val="105"/>
          <w:sz w:val="24"/>
          <w:szCs w:val="24"/>
        </w:rPr>
        <w:t xml:space="preserve">delivery,” </w:t>
      </w:r>
      <w:r w:rsidRPr="004F6660">
        <w:rPr>
          <w:rFonts w:asciiTheme="minorEastAsia" w:hAnsiTheme="minorEastAsia"/>
          <w:spacing w:val="-7"/>
          <w:w w:val="105"/>
          <w:sz w:val="24"/>
          <w:szCs w:val="24"/>
        </w:rPr>
        <w:t xml:space="preserve">in </w:t>
      </w:r>
      <w:r w:rsidRPr="004F6660">
        <w:rPr>
          <w:rFonts w:asciiTheme="minorEastAsia" w:hAnsiTheme="minorEastAsia"/>
          <w:w w:val="105"/>
          <w:sz w:val="24"/>
          <w:szCs w:val="24"/>
        </w:rPr>
        <w:t xml:space="preserve">Proceedings of the 2010 ACM multimedia workshop </w:t>
      </w:r>
      <w:r w:rsidRPr="004F6660">
        <w:rPr>
          <w:rFonts w:asciiTheme="minorEastAsia" w:hAnsiTheme="minorEastAsia"/>
          <w:spacing w:val="-6"/>
          <w:w w:val="105"/>
          <w:sz w:val="24"/>
          <w:szCs w:val="24"/>
        </w:rPr>
        <w:t xml:space="preserve">on </w:t>
      </w:r>
      <w:r w:rsidRPr="004F6660">
        <w:rPr>
          <w:rFonts w:asciiTheme="minorEastAsia" w:hAnsiTheme="minorEastAsia"/>
          <w:w w:val="105"/>
          <w:sz w:val="24"/>
          <w:szCs w:val="24"/>
        </w:rPr>
        <w:t xml:space="preserve">Mobile cloud media computing, </w:t>
      </w:r>
      <w:r w:rsidRPr="004F6660">
        <w:rPr>
          <w:rFonts w:asciiTheme="minorEastAsia" w:hAnsiTheme="minorEastAsia"/>
          <w:spacing w:val="-3"/>
          <w:w w:val="105"/>
          <w:sz w:val="24"/>
          <w:szCs w:val="24"/>
        </w:rPr>
        <w:t>ser.</w:t>
      </w:r>
      <w:r w:rsidRPr="004F6660">
        <w:rPr>
          <w:rFonts w:asciiTheme="minorEastAsia" w:hAnsiTheme="minorEastAsia"/>
          <w:spacing w:val="38"/>
          <w:w w:val="105"/>
          <w:sz w:val="24"/>
          <w:szCs w:val="24"/>
        </w:rPr>
        <w:t xml:space="preserve"> </w:t>
      </w:r>
      <w:r w:rsidRPr="004F6660">
        <w:rPr>
          <w:rFonts w:asciiTheme="minorEastAsia" w:hAnsiTheme="minorEastAsia"/>
          <w:w w:val="105"/>
          <w:sz w:val="24"/>
          <w:szCs w:val="24"/>
        </w:rPr>
        <w:t xml:space="preserve">MCMC  ’10.  </w:t>
      </w:r>
      <w:proofErr w:type="gramStart"/>
      <w:r w:rsidRPr="004F6660">
        <w:rPr>
          <w:rFonts w:asciiTheme="minorEastAsia" w:hAnsiTheme="minorEastAsia"/>
          <w:w w:val="105"/>
          <w:sz w:val="24"/>
          <w:szCs w:val="24"/>
        </w:rPr>
        <w:t xml:space="preserve">New  </w:t>
      </w:r>
      <w:r w:rsidRPr="004F6660">
        <w:rPr>
          <w:rFonts w:asciiTheme="minorEastAsia" w:hAnsiTheme="minorEastAsia"/>
          <w:spacing w:val="-4"/>
          <w:w w:val="105"/>
          <w:sz w:val="24"/>
          <w:szCs w:val="24"/>
        </w:rPr>
        <w:t>York</w:t>
      </w:r>
      <w:proofErr w:type="gramEnd"/>
      <w:r w:rsidRPr="004F6660">
        <w:rPr>
          <w:rFonts w:asciiTheme="minorEastAsia" w:hAnsiTheme="minorEastAsia"/>
          <w:spacing w:val="-4"/>
          <w:w w:val="105"/>
          <w:sz w:val="24"/>
          <w:szCs w:val="24"/>
        </w:rPr>
        <w:t xml:space="preserve">, </w:t>
      </w:r>
      <w:r w:rsidRPr="004F6660">
        <w:rPr>
          <w:rFonts w:asciiTheme="minorEastAsia" w:hAnsiTheme="minorEastAsia"/>
          <w:spacing w:val="-8"/>
          <w:w w:val="105"/>
          <w:sz w:val="24"/>
          <w:szCs w:val="24"/>
        </w:rPr>
        <w:t xml:space="preserve">NY, </w:t>
      </w:r>
      <w:r w:rsidRPr="004F6660">
        <w:rPr>
          <w:rFonts w:asciiTheme="minorEastAsia" w:hAnsiTheme="minorEastAsia"/>
          <w:w w:val="105"/>
          <w:sz w:val="24"/>
          <w:szCs w:val="24"/>
        </w:rPr>
        <w:t>USA: ACM, 2010,pp.13–18.[Online].</w:t>
      </w:r>
      <w:r w:rsidRPr="004F6660">
        <w:rPr>
          <w:rFonts w:asciiTheme="minorEastAsia" w:hAnsiTheme="minorEastAsia"/>
          <w:spacing w:val="-4"/>
          <w:w w:val="105"/>
          <w:sz w:val="24"/>
          <w:szCs w:val="24"/>
        </w:rPr>
        <w:t xml:space="preserve">Available: </w:t>
      </w:r>
      <w:hyperlink r:id="rId69">
        <w:r w:rsidRPr="004F6660">
          <w:rPr>
            <w:rFonts w:asciiTheme="minorEastAsia" w:hAnsiTheme="minorEastAsia"/>
            <w:w w:val="105"/>
            <w:sz w:val="24"/>
            <w:szCs w:val="24"/>
          </w:rPr>
          <w:t>http://doi.acm.org/10.1145/1877953.1877959</w:t>
        </w:r>
      </w:hyperlink>
    </w:p>
    <w:p w14:paraId="398A78F3" w14:textId="77777777" w:rsidR="00556187" w:rsidRPr="004F6660" w:rsidRDefault="00556187" w:rsidP="00556187">
      <w:pPr>
        <w:pStyle w:val="aa"/>
        <w:spacing w:before="10"/>
        <w:rPr>
          <w:rFonts w:asciiTheme="minorEastAsia" w:eastAsiaTheme="minorEastAsia" w:hAnsiTheme="minorEastAsia"/>
          <w:sz w:val="16"/>
        </w:rPr>
      </w:pPr>
    </w:p>
    <w:p w14:paraId="6C8083F0" w14:textId="77777777" w:rsidR="00F708F4" w:rsidRPr="004F6660" w:rsidRDefault="00F708F4" w:rsidP="00F708F4">
      <w:pPr>
        <w:pStyle w:val="afe"/>
        <w:numPr>
          <w:ilvl w:val="0"/>
          <w:numId w:val="3"/>
        </w:numPr>
        <w:tabs>
          <w:tab w:val="left" w:pos="413"/>
        </w:tabs>
        <w:autoSpaceDE w:val="0"/>
        <w:autoSpaceDN w:val="0"/>
        <w:ind w:right="110" w:firstLineChars="0"/>
        <w:rPr>
          <w:rFonts w:asciiTheme="minorEastAsia" w:hAnsiTheme="minorEastAsia"/>
          <w:sz w:val="24"/>
          <w:szCs w:val="24"/>
        </w:rPr>
      </w:pPr>
      <w:r w:rsidRPr="004F6660">
        <w:rPr>
          <w:rFonts w:asciiTheme="minorEastAsia" w:hAnsiTheme="minorEastAsia"/>
          <w:w w:val="105"/>
          <w:sz w:val="24"/>
          <w:szCs w:val="24"/>
        </w:rPr>
        <w:t xml:space="preserve">M. Kim, </w:t>
      </w:r>
      <w:r w:rsidRPr="004F6660">
        <w:rPr>
          <w:rFonts w:asciiTheme="minorEastAsia" w:hAnsiTheme="minorEastAsia"/>
          <w:spacing w:val="-12"/>
          <w:w w:val="105"/>
          <w:sz w:val="24"/>
          <w:szCs w:val="24"/>
        </w:rPr>
        <w:t xml:space="preserve">Y. </w:t>
      </w:r>
      <w:r w:rsidRPr="004F6660">
        <w:rPr>
          <w:rFonts w:asciiTheme="minorEastAsia" w:hAnsiTheme="minorEastAsia"/>
          <w:w w:val="105"/>
          <w:sz w:val="24"/>
          <w:szCs w:val="24"/>
        </w:rPr>
        <w:t xml:space="preserve">Cui, S. Han, and H. Lee, </w:t>
      </w:r>
      <w:r w:rsidRPr="004F6660">
        <w:rPr>
          <w:rFonts w:asciiTheme="minorEastAsia" w:hAnsiTheme="minorEastAsia"/>
          <w:spacing w:val="-3"/>
          <w:w w:val="105"/>
          <w:sz w:val="24"/>
          <w:szCs w:val="24"/>
        </w:rPr>
        <w:t>“</w:t>
      </w:r>
      <w:proofErr w:type="gramStart"/>
      <w:r w:rsidRPr="004F6660">
        <w:rPr>
          <w:rFonts w:asciiTheme="minorEastAsia" w:hAnsiTheme="minorEastAsia"/>
          <w:spacing w:val="-3"/>
          <w:w w:val="105"/>
          <w:sz w:val="24"/>
          <w:szCs w:val="24"/>
        </w:rPr>
        <w:t>Towards  ef</w:t>
      </w:r>
      <w:r w:rsidRPr="004F6660">
        <w:rPr>
          <w:rFonts w:ascii="Times New Roman" w:hAnsi="Times New Roman" w:cs="Times New Roman"/>
          <w:spacing w:val="-3"/>
          <w:w w:val="105"/>
          <w:sz w:val="24"/>
          <w:szCs w:val="24"/>
        </w:rPr>
        <w:t>ﬁ</w:t>
      </w:r>
      <w:r w:rsidRPr="004F6660">
        <w:rPr>
          <w:rFonts w:asciiTheme="minorEastAsia" w:hAnsiTheme="minorEastAsia"/>
          <w:spacing w:val="-3"/>
          <w:w w:val="105"/>
          <w:sz w:val="24"/>
          <w:szCs w:val="24"/>
        </w:rPr>
        <w:t>cient</w:t>
      </w:r>
      <w:proofErr w:type="gramEnd"/>
      <w:r w:rsidRPr="004F6660">
        <w:rPr>
          <w:rFonts w:asciiTheme="minorEastAsia" w:hAnsiTheme="minorEastAsia"/>
          <w:spacing w:val="-3"/>
          <w:w w:val="105"/>
          <w:sz w:val="24"/>
          <w:szCs w:val="24"/>
        </w:rPr>
        <w:t xml:space="preserve">  </w:t>
      </w:r>
      <w:r w:rsidRPr="004F6660">
        <w:rPr>
          <w:rFonts w:asciiTheme="minorEastAsia" w:hAnsiTheme="minorEastAsia"/>
          <w:w w:val="105"/>
          <w:sz w:val="24"/>
          <w:szCs w:val="24"/>
        </w:rPr>
        <w:t>design</w:t>
      </w:r>
      <w:r w:rsidRPr="004F6660">
        <w:rPr>
          <w:rFonts w:asciiTheme="minorEastAsia" w:hAnsiTheme="minorEastAsia"/>
          <w:spacing w:val="-10"/>
          <w:w w:val="105"/>
          <w:sz w:val="24"/>
          <w:szCs w:val="24"/>
        </w:rPr>
        <w:t xml:space="preserve"> </w:t>
      </w:r>
      <w:r w:rsidRPr="004F6660">
        <w:rPr>
          <w:rFonts w:asciiTheme="minorEastAsia" w:hAnsiTheme="minorEastAsia"/>
          <w:w w:val="105"/>
          <w:sz w:val="24"/>
          <w:szCs w:val="24"/>
        </w:rPr>
        <w:t>and</w:t>
      </w:r>
      <w:r w:rsidRPr="004F6660">
        <w:rPr>
          <w:rFonts w:asciiTheme="minorEastAsia" w:hAnsiTheme="minorEastAsia"/>
          <w:spacing w:val="-10"/>
          <w:w w:val="105"/>
          <w:sz w:val="24"/>
          <w:szCs w:val="24"/>
        </w:rPr>
        <w:t xml:space="preserve"> </w:t>
      </w:r>
      <w:r w:rsidRPr="004F6660">
        <w:rPr>
          <w:rFonts w:asciiTheme="minorEastAsia" w:hAnsiTheme="minorEastAsia"/>
          <w:w w:val="105"/>
          <w:sz w:val="24"/>
          <w:szCs w:val="24"/>
        </w:rPr>
        <w:t>implementation</w:t>
      </w:r>
      <w:r w:rsidRPr="004F6660">
        <w:rPr>
          <w:rFonts w:asciiTheme="minorEastAsia" w:hAnsiTheme="minorEastAsia"/>
          <w:spacing w:val="-10"/>
          <w:w w:val="105"/>
          <w:sz w:val="24"/>
          <w:szCs w:val="24"/>
        </w:rPr>
        <w:t xml:space="preserve"> </w:t>
      </w:r>
      <w:r w:rsidRPr="004F6660">
        <w:rPr>
          <w:rFonts w:asciiTheme="minorEastAsia" w:hAnsiTheme="minorEastAsia"/>
          <w:w w:val="105"/>
          <w:sz w:val="24"/>
          <w:szCs w:val="24"/>
        </w:rPr>
        <w:t>of</w:t>
      </w:r>
      <w:r w:rsidRPr="004F6660">
        <w:rPr>
          <w:rFonts w:asciiTheme="minorEastAsia" w:hAnsiTheme="minorEastAsia"/>
          <w:spacing w:val="-10"/>
          <w:w w:val="105"/>
          <w:sz w:val="24"/>
          <w:szCs w:val="24"/>
        </w:rPr>
        <w:t xml:space="preserve"> </w:t>
      </w:r>
      <w:r w:rsidRPr="004F6660">
        <w:rPr>
          <w:rFonts w:asciiTheme="minorEastAsia" w:hAnsiTheme="minorEastAsia"/>
          <w:w w:val="105"/>
          <w:sz w:val="24"/>
          <w:szCs w:val="24"/>
        </w:rPr>
        <w:t>a</w:t>
      </w:r>
      <w:r w:rsidRPr="004F6660">
        <w:rPr>
          <w:rFonts w:asciiTheme="minorEastAsia" w:hAnsiTheme="minorEastAsia"/>
          <w:spacing w:val="-10"/>
          <w:w w:val="105"/>
          <w:sz w:val="24"/>
          <w:szCs w:val="24"/>
        </w:rPr>
        <w:t xml:space="preserve"> </w:t>
      </w:r>
      <w:proofErr w:type="spellStart"/>
      <w:r w:rsidRPr="004F6660">
        <w:rPr>
          <w:rFonts w:asciiTheme="minorEastAsia" w:hAnsiTheme="minorEastAsia"/>
          <w:w w:val="105"/>
          <w:sz w:val="24"/>
          <w:szCs w:val="24"/>
        </w:rPr>
        <w:t>hadoop</w:t>
      </w:r>
      <w:proofErr w:type="spellEnd"/>
      <w:r w:rsidRPr="004F6660">
        <w:rPr>
          <w:rFonts w:asciiTheme="minorEastAsia" w:hAnsiTheme="minorEastAsia"/>
          <w:w w:val="105"/>
          <w:sz w:val="24"/>
          <w:szCs w:val="24"/>
        </w:rPr>
        <w:t>-based</w:t>
      </w:r>
      <w:r w:rsidRPr="004F6660">
        <w:rPr>
          <w:rFonts w:asciiTheme="minorEastAsia" w:hAnsiTheme="minorEastAsia"/>
          <w:spacing w:val="-10"/>
          <w:w w:val="105"/>
          <w:sz w:val="24"/>
          <w:szCs w:val="24"/>
        </w:rPr>
        <w:t xml:space="preserve"> </w:t>
      </w:r>
      <w:r w:rsidRPr="004F6660">
        <w:rPr>
          <w:rFonts w:asciiTheme="minorEastAsia" w:hAnsiTheme="minorEastAsia"/>
          <w:w w:val="105"/>
          <w:sz w:val="24"/>
          <w:szCs w:val="24"/>
        </w:rPr>
        <w:t>distributed</w:t>
      </w:r>
      <w:r w:rsidRPr="004F6660">
        <w:rPr>
          <w:rFonts w:asciiTheme="minorEastAsia" w:hAnsiTheme="minorEastAsia"/>
          <w:spacing w:val="-10"/>
          <w:w w:val="105"/>
          <w:sz w:val="24"/>
          <w:szCs w:val="24"/>
        </w:rPr>
        <w:t xml:space="preserve"> </w:t>
      </w:r>
      <w:r w:rsidRPr="004F6660">
        <w:rPr>
          <w:rFonts w:asciiTheme="minorEastAsia" w:hAnsiTheme="minorEastAsia"/>
          <w:spacing w:val="-4"/>
          <w:w w:val="105"/>
          <w:sz w:val="24"/>
          <w:szCs w:val="24"/>
        </w:rPr>
        <w:t xml:space="preserve">video </w:t>
      </w:r>
      <w:r w:rsidRPr="004F6660">
        <w:rPr>
          <w:rFonts w:asciiTheme="minorEastAsia" w:hAnsiTheme="minorEastAsia"/>
          <w:w w:val="105"/>
          <w:sz w:val="24"/>
          <w:szCs w:val="24"/>
        </w:rPr>
        <w:t xml:space="preserve">transcoding system in cloud computing environment,” </w:t>
      </w:r>
      <w:r w:rsidRPr="004F6660">
        <w:rPr>
          <w:rFonts w:asciiTheme="minorEastAsia" w:hAnsiTheme="minorEastAsia"/>
          <w:i/>
          <w:spacing w:val="-4"/>
          <w:w w:val="105"/>
          <w:sz w:val="24"/>
          <w:szCs w:val="24"/>
        </w:rPr>
        <w:t xml:space="preserve">Inter- </w:t>
      </w:r>
      <w:r w:rsidRPr="004F6660">
        <w:rPr>
          <w:rFonts w:asciiTheme="minorEastAsia" w:hAnsiTheme="minorEastAsia"/>
          <w:i/>
          <w:w w:val="105"/>
          <w:sz w:val="24"/>
          <w:szCs w:val="24"/>
        </w:rPr>
        <w:lastRenderedPageBreak/>
        <w:t xml:space="preserve">national Journal of Multimedia and Ubiquitous </w:t>
      </w:r>
      <w:r w:rsidRPr="004F6660">
        <w:rPr>
          <w:rFonts w:asciiTheme="minorEastAsia" w:hAnsiTheme="minorEastAsia"/>
          <w:i/>
          <w:spacing w:val="-3"/>
          <w:w w:val="105"/>
          <w:sz w:val="24"/>
          <w:szCs w:val="24"/>
        </w:rPr>
        <w:t>Engineering</w:t>
      </w:r>
      <w:r w:rsidRPr="004F6660">
        <w:rPr>
          <w:rFonts w:asciiTheme="minorEastAsia" w:hAnsiTheme="minorEastAsia"/>
          <w:spacing w:val="-3"/>
          <w:w w:val="105"/>
          <w:sz w:val="24"/>
          <w:szCs w:val="24"/>
        </w:rPr>
        <w:t xml:space="preserve">, </w:t>
      </w:r>
      <w:r w:rsidRPr="004F6660">
        <w:rPr>
          <w:rFonts w:asciiTheme="minorEastAsia" w:hAnsiTheme="minorEastAsia"/>
          <w:w w:val="105"/>
          <w:sz w:val="24"/>
          <w:szCs w:val="24"/>
        </w:rPr>
        <w:t>vol. 8, no. 2,</w:t>
      </w:r>
      <w:r w:rsidRPr="004F6660">
        <w:rPr>
          <w:rFonts w:asciiTheme="minorEastAsia" w:hAnsiTheme="minorEastAsia"/>
          <w:spacing w:val="43"/>
          <w:w w:val="105"/>
          <w:sz w:val="24"/>
          <w:szCs w:val="24"/>
        </w:rPr>
        <w:t xml:space="preserve"> </w:t>
      </w:r>
      <w:r w:rsidRPr="004F6660">
        <w:rPr>
          <w:rFonts w:asciiTheme="minorEastAsia" w:hAnsiTheme="minorEastAsia"/>
          <w:spacing w:val="-3"/>
          <w:w w:val="105"/>
          <w:sz w:val="24"/>
          <w:szCs w:val="24"/>
        </w:rPr>
        <w:t xml:space="preserve">Mar. </w:t>
      </w:r>
      <w:r w:rsidRPr="004F6660">
        <w:rPr>
          <w:rFonts w:asciiTheme="minorEastAsia" w:hAnsiTheme="minorEastAsia"/>
          <w:w w:val="105"/>
          <w:sz w:val="24"/>
          <w:szCs w:val="24"/>
        </w:rPr>
        <w:t>2013.</w:t>
      </w:r>
    </w:p>
    <w:p w14:paraId="13D51A7D" w14:textId="77777777" w:rsidR="000825DB" w:rsidRPr="004F6660" w:rsidRDefault="000825DB" w:rsidP="000825DB">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r w:rsidRPr="004F6660">
        <w:rPr>
          <w:rFonts w:asciiTheme="minorEastAsia" w:hAnsiTheme="minorEastAsia" w:cs="宋体"/>
          <w:kern w:val="0"/>
          <w:sz w:val="24"/>
          <w:szCs w:val="24"/>
        </w:rPr>
        <w:t xml:space="preserve">Apache Software Foundation. </w:t>
      </w:r>
      <w:proofErr w:type="spellStart"/>
      <w:r w:rsidRPr="004F6660">
        <w:rPr>
          <w:rFonts w:asciiTheme="minorEastAsia" w:hAnsiTheme="minorEastAsia" w:cs="宋体"/>
          <w:kern w:val="0"/>
          <w:sz w:val="24"/>
          <w:szCs w:val="24"/>
        </w:rPr>
        <w:t>Kylin</w:t>
      </w:r>
      <w:proofErr w:type="spellEnd"/>
      <w:r w:rsidRPr="004F6660">
        <w:rPr>
          <w:rFonts w:asciiTheme="minorEastAsia" w:hAnsiTheme="minorEastAsia" w:cs="宋体"/>
          <w:kern w:val="0"/>
          <w:sz w:val="24"/>
          <w:szCs w:val="24"/>
        </w:rPr>
        <w:t xml:space="preserve">: Extreme OLAP engine for big data. </w:t>
      </w:r>
      <w:r w:rsidRPr="004F6660">
        <w:rPr>
          <w:rFonts w:asciiTheme="minorEastAsia" w:hAnsiTheme="minorEastAsia" w:cs="宋体"/>
          <w:color w:val="000000" w:themeColor="text1"/>
          <w:kern w:val="0"/>
          <w:sz w:val="24"/>
          <w:szCs w:val="24"/>
        </w:rPr>
        <w:t>http://kylin.apache.org/</w:t>
      </w:r>
      <w:r w:rsidRPr="004F6660">
        <w:rPr>
          <w:rFonts w:asciiTheme="minorEastAsia" w:hAnsiTheme="minorEastAsia" w:cs="宋体"/>
          <w:color w:val="0000FF"/>
          <w:kern w:val="0"/>
          <w:sz w:val="24"/>
          <w:szCs w:val="24"/>
        </w:rPr>
        <w:t>.</w:t>
      </w:r>
    </w:p>
    <w:p w14:paraId="2F7B3E3F" w14:textId="0709575F" w:rsidR="000825DB" w:rsidRPr="004F6660" w:rsidRDefault="000825DB" w:rsidP="000825DB">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bookmarkStart w:id="159" w:name="_Ref64716176"/>
      <w:r w:rsidRPr="004F6660">
        <w:rPr>
          <w:rFonts w:asciiTheme="minorEastAsia" w:hAnsiTheme="minorEastAsia" w:cs="宋体" w:hint="eastAsia"/>
          <w:kern w:val="0"/>
          <w:sz w:val="24"/>
          <w:szCs w:val="24"/>
        </w:rPr>
        <w:t>黄文辉</w:t>
      </w:r>
      <w:r w:rsidRPr="004F6660">
        <w:rPr>
          <w:rFonts w:asciiTheme="minorEastAsia" w:hAnsiTheme="minorEastAsia" w:cs="宋体"/>
          <w:kern w:val="0"/>
          <w:sz w:val="24"/>
          <w:szCs w:val="24"/>
        </w:rPr>
        <w:t xml:space="preserve">, </w:t>
      </w:r>
      <w:r w:rsidRPr="004F6660">
        <w:rPr>
          <w:rFonts w:asciiTheme="minorEastAsia" w:hAnsiTheme="minorEastAsia" w:cs="宋体" w:hint="eastAsia"/>
          <w:kern w:val="0"/>
          <w:sz w:val="24"/>
          <w:szCs w:val="24"/>
        </w:rPr>
        <w:t>冯瑞</w:t>
      </w:r>
      <w:r w:rsidRPr="004F6660">
        <w:rPr>
          <w:rFonts w:asciiTheme="minorEastAsia" w:hAnsiTheme="minorEastAsia" w:cs="宋体"/>
          <w:kern w:val="0"/>
          <w:sz w:val="24"/>
          <w:szCs w:val="24"/>
        </w:rPr>
        <w:t xml:space="preserve">. </w:t>
      </w:r>
      <w:r w:rsidRPr="004F6660">
        <w:rPr>
          <w:rFonts w:asciiTheme="minorEastAsia" w:hAnsiTheme="minorEastAsia" w:cs="宋体" w:hint="eastAsia"/>
          <w:kern w:val="0"/>
          <w:sz w:val="24"/>
          <w:szCs w:val="24"/>
        </w:rPr>
        <w:t xml:space="preserve">基于 </w:t>
      </w:r>
      <w:r w:rsidRPr="004F6660">
        <w:rPr>
          <w:rFonts w:asciiTheme="minorEastAsia" w:hAnsiTheme="minorEastAsia" w:cs="宋体"/>
          <w:kern w:val="0"/>
          <w:sz w:val="24"/>
          <w:szCs w:val="24"/>
        </w:rPr>
        <w:t xml:space="preserve">Spark Streaming </w:t>
      </w:r>
      <w:r w:rsidRPr="004F6660">
        <w:rPr>
          <w:rFonts w:asciiTheme="minorEastAsia" w:hAnsiTheme="minorEastAsia" w:cs="宋体" w:hint="eastAsia"/>
          <w:kern w:val="0"/>
          <w:sz w:val="24"/>
          <w:szCs w:val="24"/>
        </w:rPr>
        <w:t>的视频</w:t>
      </w:r>
      <w:r w:rsidRPr="004F6660">
        <w:rPr>
          <w:rFonts w:asciiTheme="minorEastAsia" w:hAnsiTheme="minorEastAsia" w:cs="宋体"/>
          <w:kern w:val="0"/>
          <w:sz w:val="24"/>
          <w:szCs w:val="24"/>
        </w:rPr>
        <w:t>/</w:t>
      </w:r>
      <w:r w:rsidRPr="004F6660">
        <w:rPr>
          <w:rFonts w:asciiTheme="minorEastAsia" w:hAnsiTheme="minorEastAsia" w:cs="宋体" w:hint="eastAsia"/>
          <w:kern w:val="0"/>
          <w:sz w:val="24"/>
          <w:szCs w:val="24"/>
        </w:rPr>
        <w:t>图像流处理与 新的性能评估方法</w:t>
      </w:r>
      <w:r w:rsidRPr="004F6660">
        <w:rPr>
          <w:rFonts w:asciiTheme="minorEastAsia" w:hAnsiTheme="minorEastAsia" w:cs="宋体"/>
          <w:kern w:val="0"/>
          <w:sz w:val="24"/>
          <w:szCs w:val="24"/>
        </w:rPr>
        <w:t xml:space="preserve">. </w:t>
      </w:r>
      <w:r w:rsidRPr="004F6660">
        <w:rPr>
          <w:rFonts w:asciiTheme="minorEastAsia" w:hAnsiTheme="minorEastAsia" w:cs="宋体" w:hint="eastAsia"/>
          <w:kern w:val="0"/>
          <w:sz w:val="24"/>
          <w:szCs w:val="24"/>
        </w:rPr>
        <w:t>计算机工程与科学</w:t>
      </w:r>
      <w:r w:rsidRPr="004F6660">
        <w:rPr>
          <w:rFonts w:asciiTheme="minorEastAsia" w:hAnsiTheme="minorEastAsia" w:cs="宋体"/>
          <w:kern w:val="0"/>
          <w:sz w:val="24"/>
          <w:szCs w:val="24"/>
        </w:rPr>
        <w:t>, 2015, 37(11): 2055–2060.</w:t>
      </w:r>
      <w:bookmarkEnd w:id="159"/>
      <w:r w:rsidRPr="004F6660">
        <w:rPr>
          <w:rFonts w:asciiTheme="minorEastAsia" w:hAnsiTheme="minorEastAsia" w:cs="宋体"/>
          <w:kern w:val="0"/>
          <w:sz w:val="24"/>
          <w:szCs w:val="24"/>
        </w:rPr>
        <w:t xml:space="preserve"> </w:t>
      </w:r>
    </w:p>
    <w:p w14:paraId="578CB254" w14:textId="77777777" w:rsidR="000825DB" w:rsidRPr="004F6660" w:rsidRDefault="000825DB" w:rsidP="000825DB">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r w:rsidRPr="004F6660">
        <w:rPr>
          <w:rFonts w:asciiTheme="minorEastAsia" w:hAnsiTheme="minorEastAsia" w:cs="宋体"/>
          <w:kern w:val="0"/>
          <w:sz w:val="24"/>
          <w:szCs w:val="24"/>
        </w:rPr>
        <w:t xml:space="preserve">Apache Software Foundation. Spark streaming + Kafka integration guide. </w:t>
      </w:r>
      <w:r w:rsidRPr="004F6660">
        <w:rPr>
          <w:rFonts w:asciiTheme="minorEastAsia" w:hAnsiTheme="minorEastAsia" w:cs="宋体"/>
          <w:color w:val="000000" w:themeColor="text1"/>
          <w:kern w:val="0"/>
          <w:sz w:val="24"/>
          <w:szCs w:val="24"/>
        </w:rPr>
        <w:t xml:space="preserve">http://spark.apache.org/docs/latest/ streaming-kafka-integration.html. </w:t>
      </w:r>
    </w:p>
    <w:p w14:paraId="2A5E6911" w14:textId="77777777" w:rsidR="00546D2F" w:rsidRPr="004F6660" w:rsidRDefault="00546D2F" w:rsidP="00546D2F">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r w:rsidRPr="004F6660">
        <w:rPr>
          <w:rFonts w:asciiTheme="minorEastAsia" w:hAnsiTheme="minorEastAsia" w:cs="宋体"/>
          <w:kern w:val="0"/>
          <w:sz w:val="24"/>
          <w:szCs w:val="24"/>
        </w:rPr>
        <w:t xml:space="preserve">V. Bharadwaj, D. Ghose, and T. </w:t>
      </w:r>
      <w:proofErr w:type="spellStart"/>
      <w:r w:rsidRPr="004F6660">
        <w:rPr>
          <w:rFonts w:asciiTheme="minorEastAsia" w:hAnsiTheme="minorEastAsia" w:cs="宋体"/>
          <w:kern w:val="0"/>
          <w:sz w:val="24"/>
          <w:szCs w:val="24"/>
        </w:rPr>
        <w:t>Robertazzi</w:t>
      </w:r>
      <w:proofErr w:type="spellEnd"/>
      <w:r w:rsidRPr="004F6660">
        <w:rPr>
          <w:rFonts w:asciiTheme="minorEastAsia" w:hAnsiTheme="minorEastAsia" w:cs="宋体"/>
          <w:kern w:val="0"/>
          <w:sz w:val="24"/>
          <w:szCs w:val="24"/>
        </w:rPr>
        <w:t xml:space="preserve">, “Divisible load theory: a new paradigm for load scheduling in distributed systems,” </w:t>
      </w:r>
      <w:r w:rsidRPr="004F6660">
        <w:rPr>
          <w:rFonts w:asciiTheme="minorEastAsia" w:hAnsiTheme="minorEastAsia" w:cs="宋体"/>
          <w:i/>
          <w:iCs/>
          <w:kern w:val="0"/>
          <w:sz w:val="24"/>
          <w:szCs w:val="24"/>
        </w:rPr>
        <w:t>Cluster Computing</w:t>
      </w:r>
      <w:r w:rsidRPr="004F6660">
        <w:rPr>
          <w:rFonts w:asciiTheme="minorEastAsia" w:hAnsiTheme="minorEastAsia" w:cs="宋体"/>
          <w:kern w:val="0"/>
          <w:sz w:val="24"/>
          <w:szCs w:val="24"/>
        </w:rPr>
        <w:t xml:space="preserve">, vol. 6, no. 1, pp. 7–17, Jan. 2003. </w:t>
      </w:r>
    </w:p>
    <w:p w14:paraId="2BCC1DE4" w14:textId="77777777" w:rsidR="00546D2F" w:rsidRPr="004F6660" w:rsidRDefault="00546D2F" w:rsidP="00546D2F">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r w:rsidRPr="004F6660">
        <w:rPr>
          <w:rFonts w:asciiTheme="minorEastAsia" w:hAnsiTheme="minorEastAsia" w:cs="宋体"/>
          <w:kern w:val="0"/>
          <w:sz w:val="24"/>
          <w:szCs w:val="24"/>
        </w:rPr>
        <w:t xml:space="preserve">Y. Jia, E. </w:t>
      </w:r>
      <w:proofErr w:type="spellStart"/>
      <w:r w:rsidRPr="004F6660">
        <w:rPr>
          <w:rFonts w:asciiTheme="minorEastAsia" w:hAnsiTheme="minorEastAsia" w:cs="宋体"/>
          <w:kern w:val="0"/>
          <w:sz w:val="24"/>
          <w:szCs w:val="24"/>
        </w:rPr>
        <w:t>Shelhamer</w:t>
      </w:r>
      <w:proofErr w:type="spellEnd"/>
      <w:r w:rsidRPr="004F6660">
        <w:rPr>
          <w:rFonts w:asciiTheme="minorEastAsia" w:hAnsiTheme="minorEastAsia" w:cs="宋体"/>
          <w:kern w:val="0"/>
          <w:sz w:val="24"/>
          <w:szCs w:val="24"/>
        </w:rPr>
        <w:t xml:space="preserve">, J. Donahue, S. </w:t>
      </w:r>
      <w:proofErr w:type="spellStart"/>
      <w:r w:rsidRPr="004F6660">
        <w:rPr>
          <w:rFonts w:asciiTheme="minorEastAsia" w:hAnsiTheme="minorEastAsia" w:cs="宋体"/>
          <w:kern w:val="0"/>
          <w:sz w:val="24"/>
          <w:szCs w:val="24"/>
        </w:rPr>
        <w:t>Karayev</w:t>
      </w:r>
      <w:proofErr w:type="spellEnd"/>
      <w:r w:rsidRPr="004F6660">
        <w:rPr>
          <w:rFonts w:asciiTheme="minorEastAsia" w:hAnsiTheme="minorEastAsia" w:cs="宋体"/>
          <w:kern w:val="0"/>
          <w:sz w:val="24"/>
          <w:szCs w:val="24"/>
        </w:rPr>
        <w:t xml:space="preserve">, J. Long, R. </w:t>
      </w:r>
      <w:proofErr w:type="spellStart"/>
      <w:r w:rsidRPr="004F6660">
        <w:rPr>
          <w:rFonts w:asciiTheme="minorEastAsia" w:hAnsiTheme="minorEastAsia" w:cs="宋体"/>
          <w:kern w:val="0"/>
          <w:sz w:val="24"/>
          <w:szCs w:val="24"/>
        </w:rPr>
        <w:t>Girshick</w:t>
      </w:r>
      <w:proofErr w:type="spellEnd"/>
      <w:r w:rsidRPr="004F6660">
        <w:rPr>
          <w:rFonts w:asciiTheme="minorEastAsia" w:hAnsiTheme="minorEastAsia" w:cs="宋体"/>
          <w:kern w:val="0"/>
          <w:sz w:val="24"/>
          <w:szCs w:val="24"/>
        </w:rPr>
        <w:t xml:space="preserve">, S. </w:t>
      </w:r>
      <w:proofErr w:type="spellStart"/>
      <w:r w:rsidRPr="004F6660">
        <w:rPr>
          <w:rFonts w:asciiTheme="minorEastAsia" w:hAnsiTheme="minorEastAsia" w:cs="宋体"/>
          <w:kern w:val="0"/>
          <w:sz w:val="24"/>
          <w:szCs w:val="24"/>
        </w:rPr>
        <w:t>Guadarrama</w:t>
      </w:r>
      <w:proofErr w:type="spellEnd"/>
      <w:r w:rsidRPr="004F6660">
        <w:rPr>
          <w:rFonts w:asciiTheme="minorEastAsia" w:hAnsiTheme="minorEastAsia" w:cs="宋体"/>
          <w:kern w:val="0"/>
          <w:sz w:val="24"/>
          <w:szCs w:val="24"/>
        </w:rPr>
        <w:t xml:space="preserve">, and T. Darrell. Caffe: Con- </w:t>
      </w:r>
      <w:proofErr w:type="spellStart"/>
      <w:r w:rsidRPr="004F6660">
        <w:rPr>
          <w:rFonts w:asciiTheme="minorEastAsia" w:hAnsiTheme="minorEastAsia" w:cs="宋体"/>
          <w:kern w:val="0"/>
          <w:sz w:val="24"/>
          <w:szCs w:val="24"/>
        </w:rPr>
        <w:t>volutional</w:t>
      </w:r>
      <w:proofErr w:type="spellEnd"/>
      <w:r w:rsidRPr="004F6660">
        <w:rPr>
          <w:rFonts w:asciiTheme="minorEastAsia" w:hAnsiTheme="minorEastAsia" w:cs="宋体"/>
          <w:kern w:val="0"/>
          <w:sz w:val="24"/>
          <w:szCs w:val="24"/>
        </w:rPr>
        <w:t xml:space="preserve"> Architecture for Fast Feature Embedding. In </w:t>
      </w:r>
      <w:r w:rsidRPr="004F6660">
        <w:rPr>
          <w:rFonts w:asciiTheme="minorEastAsia" w:hAnsiTheme="minorEastAsia" w:cs="宋体"/>
          <w:i/>
          <w:iCs/>
          <w:kern w:val="0"/>
          <w:sz w:val="24"/>
          <w:szCs w:val="24"/>
        </w:rPr>
        <w:t>ACM International Conference on Multimedia</w:t>
      </w:r>
      <w:r w:rsidRPr="004F6660">
        <w:rPr>
          <w:rFonts w:asciiTheme="minorEastAsia" w:hAnsiTheme="minorEastAsia" w:cs="宋体"/>
          <w:kern w:val="0"/>
          <w:sz w:val="24"/>
          <w:szCs w:val="24"/>
        </w:rPr>
        <w:t xml:space="preserve">, 2014. </w:t>
      </w:r>
    </w:p>
    <w:p w14:paraId="1CA694C8" w14:textId="10AB403D" w:rsidR="004228B1" w:rsidRPr="004F6660" w:rsidRDefault="00CE4A1D" w:rsidP="00CE4A1D">
      <w:pPr>
        <w:numPr>
          <w:ilvl w:val="0"/>
          <w:numId w:val="3"/>
        </w:numPr>
        <w:spacing w:line="400" w:lineRule="exact"/>
        <w:rPr>
          <w:rFonts w:asciiTheme="minorEastAsia" w:hAnsiTheme="minorEastAsia"/>
          <w:sz w:val="24"/>
          <w:szCs w:val="24"/>
        </w:rPr>
      </w:pPr>
      <w:r w:rsidRPr="004F6660">
        <w:rPr>
          <w:rFonts w:asciiTheme="minorEastAsia" w:hAnsiTheme="minorEastAsia" w:hint="eastAsia"/>
          <w:sz w:val="24"/>
          <w:szCs w:val="24"/>
        </w:rPr>
        <w:t>马瑜晨 , 许全宜 .基于模拟与数字技术相结合的视频监控系统 [J]. 电子技术与软件工程,2018(06):63</w:t>
      </w:r>
    </w:p>
    <w:p w14:paraId="14CC0E7F" w14:textId="0C0AF95D" w:rsidR="007218E7" w:rsidRPr="004F6660" w:rsidRDefault="007218E7" w:rsidP="00CE4A1D">
      <w:pPr>
        <w:numPr>
          <w:ilvl w:val="0"/>
          <w:numId w:val="3"/>
        </w:numPr>
        <w:spacing w:line="400" w:lineRule="exact"/>
        <w:rPr>
          <w:rFonts w:asciiTheme="minorEastAsia" w:hAnsiTheme="minorEastAsia"/>
          <w:sz w:val="24"/>
          <w:szCs w:val="24"/>
        </w:rPr>
      </w:pPr>
      <w:r w:rsidRPr="004F6660">
        <w:rPr>
          <w:rFonts w:asciiTheme="minorEastAsia" w:hAnsiTheme="minorEastAsia" w:hint="eastAsia"/>
          <w:sz w:val="24"/>
          <w:szCs w:val="24"/>
        </w:rPr>
        <w:t>艾渝童.异构物联网中多维资源协同及高效计算卸载策略研究[D].北京邮电大学,2019</w:t>
      </w:r>
    </w:p>
    <w:p w14:paraId="1C0D24B4" w14:textId="5713166D" w:rsidR="007218E7" w:rsidRPr="004F6660" w:rsidRDefault="007218E7" w:rsidP="007218E7">
      <w:pPr>
        <w:numPr>
          <w:ilvl w:val="0"/>
          <w:numId w:val="3"/>
        </w:numPr>
        <w:spacing w:line="400" w:lineRule="exact"/>
        <w:rPr>
          <w:rFonts w:asciiTheme="minorEastAsia" w:hAnsiTheme="minorEastAsia"/>
          <w:sz w:val="24"/>
          <w:szCs w:val="24"/>
        </w:rPr>
      </w:pPr>
      <w:r w:rsidRPr="004F6660">
        <w:rPr>
          <w:rFonts w:asciiTheme="minorEastAsia" w:hAnsiTheme="minorEastAsia"/>
          <w:sz w:val="24"/>
          <w:szCs w:val="24"/>
        </w:rPr>
        <w:t xml:space="preserve">C.  C.  Long, Y.  Cao, </w:t>
      </w:r>
      <w:proofErr w:type="spellStart"/>
      <w:proofErr w:type="gramStart"/>
      <w:r w:rsidRPr="004F6660">
        <w:rPr>
          <w:rFonts w:asciiTheme="minorEastAsia" w:hAnsiTheme="minorEastAsia"/>
          <w:sz w:val="24"/>
          <w:szCs w:val="24"/>
        </w:rPr>
        <w:t>T.Jiang</w:t>
      </w:r>
      <w:proofErr w:type="gramEnd"/>
      <w:r w:rsidRPr="004F6660">
        <w:rPr>
          <w:rFonts w:asciiTheme="minorEastAsia" w:hAnsiTheme="minorEastAsia"/>
          <w:sz w:val="24"/>
          <w:szCs w:val="24"/>
        </w:rPr>
        <w:t>,et</w:t>
      </w:r>
      <w:proofErr w:type="spellEnd"/>
      <w:r w:rsidRPr="004F6660">
        <w:rPr>
          <w:rFonts w:asciiTheme="minorEastAsia" w:hAnsiTheme="minorEastAsia"/>
          <w:sz w:val="24"/>
          <w:szCs w:val="24"/>
        </w:rPr>
        <w:t xml:space="preserve"> al. Edge Computing  Framework  for  Cooperative  Video Processing in Multimedia IoT Systems, IEEE Transactions on Multimedia, vol. 20, no. 5, 2018, pp.126-1139</w:t>
      </w:r>
    </w:p>
    <w:p w14:paraId="12504544" w14:textId="7CA2BE2D" w:rsidR="009E5D0F" w:rsidRPr="004F6660" w:rsidRDefault="009E5D0F" w:rsidP="009E5D0F">
      <w:pPr>
        <w:numPr>
          <w:ilvl w:val="0"/>
          <w:numId w:val="3"/>
        </w:numPr>
        <w:spacing w:line="400" w:lineRule="exact"/>
        <w:rPr>
          <w:rFonts w:asciiTheme="minorEastAsia" w:hAnsiTheme="minorEastAsia"/>
          <w:sz w:val="24"/>
          <w:szCs w:val="24"/>
        </w:rPr>
      </w:pPr>
      <w:bookmarkStart w:id="160" w:name="_Ref64716005"/>
      <w:r w:rsidRPr="004F6660">
        <w:rPr>
          <w:rFonts w:asciiTheme="minorEastAsia" w:hAnsiTheme="minorEastAsia"/>
          <w:sz w:val="24"/>
          <w:szCs w:val="24"/>
        </w:rPr>
        <w:t xml:space="preserve">A.  J.  </w:t>
      </w:r>
      <w:proofErr w:type="spellStart"/>
      <w:r w:rsidRPr="004F6660">
        <w:rPr>
          <w:rFonts w:asciiTheme="minorEastAsia" w:hAnsiTheme="minorEastAsia"/>
          <w:sz w:val="24"/>
          <w:szCs w:val="24"/>
        </w:rPr>
        <w:t>Khamse</w:t>
      </w:r>
      <w:proofErr w:type="spellEnd"/>
      <w:r w:rsidRPr="004F6660">
        <w:rPr>
          <w:rFonts w:asciiTheme="minorEastAsia" w:hAnsiTheme="minorEastAsia"/>
          <w:sz w:val="24"/>
          <w:szCs w:val="24"/>
        </w:rPr>
        <w:t xml:space="preserve">, G.  </w:t>
      </w:r>
      <w:proofErr w:type="spellStart"/>
      <w:r w:rsidRPr="004F6660">
        <w:rPr>
          <w:rFonts w:asciiTheme="minorEastAsia" w:hAnsiTheme="minorEastAsia"/>
          <w:sz w:val="24"/>
          <w:szCs w:val="24"/>
        </w:rPr>
        <w:t>Kesidis</w:t>
      </w:r>
      <w:proofErr w:type="spellEnd"/>
      <w:r w:rsidRPr="004F6660">
        <w:rPr>
          <w:rFonts w:asciiTheme="minorEastAsia" w:hAnsiTheme="minorEastAsia"/>
          <w:sz w:val="24"/>
          <w:szCs w:val="24"/>
        </w:rPr>
        <w:t xml:space="preserve">, I.  </w:t>
      </w:r>
      <w:proofErr w:type="spellStart"/>
      <w:r w:rsidRPr="004F6660">
        <w:rPr>
          <w:rFonts w:asciiTheme="minorEastAsia" w:hAnsiTheme="minorEastAsia"/>
          <w:sz w:val="24"/>
          <w:szCs w:val="24"/>
        </w:rPr>
        <w:t>Lambadaris</w:t>
      </w:r>
      <w:proofErr w:type="spellEnd"/>
      <w:r w:rsidRPr="004F6660">
        <w:rPr>
          <w:rFonts w:asciiTheme="minorEastAsia" w:hAnsiTheme="minorEastAsia"/>
          <w:sz w:val="24"/>
          <w:szCs w:val="24"/>
        </w:rPr>
        <w:t xml:space="preserve">, </w:t>
      </w:r>
      <w:proofErr w:type="gramStart"/>
      <w:r w:rsidRPr="004F6660">
        <w:rPr>
          <w:rFonts w:asciiTheme="minorEastAsia" w:hAnsiTheme="minorEastAsia"/>
          <w:sz w:val="24"/>
          <w:szCs w:val="24"/>
        </w:rPr>
        <w:t>et  al.</w:t>
      </w:r>
      <w:proofErr w:type="gramEnd"/>
      <w:r w:rsidRPr="004F6660">
        <w:rPr>
          <w:rFonts w:asciiTheme="minorEastAsia" w:hAnsiTheme="minorEastAsia"/>
          <w:sz w:val="24"/>
          <w:szCs w:val="24"/>
        </w:rPr>
        <w:t xml:space="preserve">  Max-</w:t>
      </w:r>
      <w:proofErr w:type="gramStart"/>
      <w:r w:rsidRPr="004F6660">
        <w:rPr>
          <w:rFonts w:asciiTheme="minorEastAsia" w:hAnsiTheme="minorEastAsia"/>
          <w:sz w:val="24"/>
          <w:szCs w:val="24"/>
        </w:rPr>
        <w:t>min  fair</w:t>
      </w:r>
      <w:proofErr w:type="gramEnd"/>
      <w:r w:rsidRPr="004F6660">
        <w:rPr>
          <w:rFonts w:asciiTheme="minorEastAsia" w:hAnsiTheme="minorEastAsia"/>
          <w:sz w:val="24"/>
          <w:szCs w:val="24"/>
        </w:rPr>
        <w:t xml:space="preserve"> scheduling of variable-length packet-flows to multiple servers by deficit round-robin [C]. Conference on Information Science and Systems. Princeton: IEEE, 2016: 390-395</w:t>
      </w:r>
      <w:bookmarkEnd w:id="160"/>
    </w:p>
    <w:p w14:paraId="55D1AB96" w14:textId="3E8ED128" w:rsidR="00BA7E39" w:rsidRPr="004F6660" w:rsidRDefault="00BA7E39" w:rsidP="00BA7E39">
      <w:pPr>
        <w:pStyle w:val="afe"/>
        <w:widowControl/>
        <w:numPr>
          <w:ilvl w:val="0"/>
          <w:numId w:val="3"/>
        </w:numPr>
        <w:ind w:firstLineChars="0"/>
        <w:jc w:val="left"/>
        <w:rPr>
          <w:rFonts w:asciiTheme="minorEastAsia" w:hAnsiTheme="minorEastAsia" w:cs="宋体"/>
          <w:kern w:val="0"/>
          <w:sz w:val="24"/>
          <w:szCs w:val="24"/>
        </w:rPr>
      </w:pPr>
      <w:proofErr w:type="spellStart"/>
      <w:r w:rsidRPr="004F6660">
        <w:rPr>
          <w:rFonts w:asciiTheme="minorEastAsia" w:hAnsiTheme="minorEastAsia" w:cs="宋体"/>
          <w:kern w:val="0"/>
          <w:sz w:val="24"/>
          <w:szCs w:val="24"/>
        </w:rPr>
        <w:t>Krizhevsky</w:t>
      </w:r>
      <w:proofErr w:type="spellEnd"/>
      <w:r w:rsidRPr="004F6660">
        <w:rPr>
          <w:rFonts w:asciiTheme="minorEastAsia" w:hAnsiTheme="minorEastAsia" w:cs="宋体"/>
          <w:kern w:val="0"/>
          <w:sz w:val="24"/>
          <w:szCs w:val="24"/>
        </w:rPr>
        <w:t xml:space="preserve"> A，</w:t>
      </w:r>
      <w:proofErr w:type="spellStart"/>
      <w:r w:rsidRPr="004F6660">
        <w:rPr>
          <w:rFonts w:asciiTheme="minorEastAsia" w:hAnsiTheme="minorEastAsia" w:cs="宋体"/>
          <w:kern w:val="0"/>
          <w:sz w:val="24"/>
          <w:szCs w:val="24"/>
        </w:rPr>
        <w:t>Sutskever</w:t>
      </w:r>
      <w:proofErr w:type="spellEnd"/>
      <w:r w:rsidRPr="004F6660">
        <w:rPr>
          <w:rFonts w:asciiTheme="minorEastAsia" w:hAnsiTheme="minorEastAsia" w:cs="宋体"/>
          <w:kern w:val="0"/>
          <w:sz w:val="24"/>
          <w:szCs w:val="24"/>
        </w:rPr>
        <w:t xml:space="preserve"> I，Hinton </w:t>
      </w:r>
      <w:proofErr w:type="spellStart"/>
      <w:r w:rsidRPr="004F6660">
        <w:rPr>
          <w:rFonts w:asciiTheme="minorEastAsia" w:hAnsiTheme="minorEastAsia" w:cs="宋体"/>
          <w:kern w:val="0"/>
          <w:sz w:val="24"/>
          <w:szCs w:val="24"/>
        </w:rPr>
        <w:t>GE.ImageNet</w:t>
      </w:r>
      <w:proofErr w:type="spellEnd"/>
      <w:r w:rsidRPr="004F6660">
        <w:rPr>
          <w:rFonts w:asciiTheme="minorEastAsia" w:hAnsiTheme="minorEastAsia" w:cs="宋体"/>
          <w:kern w:val="0"/>
          <w:sz w:val="24"/>
          <w:szCs w:val="24"/>
        </w:rPr>
        <w:t xml:space="preserve"> </w:t>
      </w:r>
      <w:proofErr w:type="spellStart"/>
      <w:r w:rsidRPr="004F6660">
        <w:rPr>
          <w:rFonts w:asciiTheme="minorEastAsia" w:hAnsiTheme="minorEastAsia" w:cs="宋体"/>
          <w:kern w:val="0"/>
          <w:sz w:val="24"/>
          <w:szCs w:val="24"/>
        </w:rPr>
        <w:t>clasification</w:t>
      </w:r>
      <w:proofErr w:type="spellEnd"/>
      <w:r w:rsidRPr="004F6660">
        <w:rPr>
          <w:rFonts w:asciiTheme="minorEastAsia" w:hAnsiTheme="minorEastAsia" w:cs="宋体"/>
          <w:kern w:val="0"/>
          <w:sz w:val="24"/>
          <w:szCs w:val="24"/>
        </w:rPr>
        <w:t xml:space="preserve"> with deep convolutional neural networks [J].Communications of the ACM，2017，60 (2):2012.</w:t>
      </w:r>
    </w:p>
    <w:p w14:paraId="10FA45E0" w14:textId="77777777" w:rsidR="00BA7E39" w:rsidRPr="004F6660" w:rsidRDefault="00BA7E39" w:rsidP="00BA7E39">
      <w:pPr>
        <w:pStyle w:val="afe"/>
        <w:widowControl/>
        <w:numPr>
          <w:ilvl w:val="0"/>
          <w:numId w:val="3"/>
        </w:numPr>
        <w:ind w:firstLineChars="0"/>
        <w:jc w:val="left"/>
        <w:rPr>
          <w:rFonts w:asciiTheme="minorEastAsia" w:hAnsiTheme="minorEastAsia" w:cs="宋体"/>
          <w:kern w:val="0"/>
          <w:sz w:val="24"/>
          <w:szCs w:val="24"/>
        </w:rPr>
      </w:pPr>
      <w:bookmarkStart w:id="161" w:name="_Ref64710936"/>
      <w:proofErr w:type="spellStart"/>
      <w:r w:rsidRPr="004F6660">
        <w:rPr>
          <w:rFonts w:asciiTheme="minorEastAsia" w:hAnsiTheme="minorEastAsia" w:cs="宋体"/>
          <w:kern w:val="0"/>
          <w:sz w:val="24"/>
          <w:szCs w:val="24"/>
        </w:rPr>
        <w:t>SchroffF</w:t>
      </w:r>
      <w:proofErr w:type="spellEnd"/>
      <w:r w:rsidRPr="004F6660">
        <w:rPr>
          <w:rFonts w:asciiTheme="minorEastAsia" w:hAnsiTheme="minorEastAsia" w:cs="宋体"/>
          <w:kern w:val="0"/>
          <w:sz w:val="24"/>
          <w:szCs w:val="24"/>
        </w:rPr>
        <w:t>, </w:t>
      </w:r>
      <w:proofErr w:type="spellStart"/>
      <w:r w:rsidRPr="004F6660">
        <w:rPr>
          <w:rFonts w:asciiTheme="minorEastAsia" w:hAnsiTheme="minorEastAsia" w:cs="宋体"/>
          <w:kern w:val="0"/>
          <w:sz w:val="24"/>
          <w:szCs w:val="24"/>
        </w:rPr>
        <w:t>Kalenichenko</w:t>
      </w:r>
      <w:proofErr w:type="spellEnd"/>
      <w:r w:rsidRPr="004F6660">
        <w:rPr>
          <w:rFonts w:asciiTheme="minorEastAsia" w:hAnsiTheme="minorEastAsia" w:cs="宋体"/>
          <w:kern w:val="0"/>
          <w:sz w:val="24"/>
          <w:szCs w:val="24"/>
        </w:rPr>
        <w:t xml:space="preserve"> </w:t>
      </w:r>
      <w:proofErr w:type="spellStart"/>
      <w:proofErr w:type="gramStart"/>
      <w:r w:rsidRPr="004F6660">
        <w:rPr>
          <w:rFonts w:asciiTheme="minorEastAsia" w:hAnsiTheme="minorEastAsia" w:cs="宋体"/>
          <w:kern w:val="0"/>
          <w:sz w:val="24"/>
          <w:szCs w:val="24"/>
        </w:rPr>
        <w:t>D,Philbin</w:t>
      </w:r>
      <w:proofErr w:type="spellEnd"/>
      <w:proofErr w:type="gramEnd"/>
      <w:r w:rsidRPr="004F6660">
        <w:rPr>
          <w:rFonts w:asciiTheme="minorEastAsia" w:hAnsiTheme="minorEastAsia" w:cs="宋体"/>
          <w:kern w:val="0"/>
          <w:sz w:val="24"/>
          <w:szCs w:val="24"/>
        </w:rPr>
        <w:t xml:space="preserve"> J.  </w:t>
      </w:r>
      <w:proofErr w:type="spellStart"/>
      <w:r w:rsidRPr="004F6660">
        <w:rPr>
          <w:rFonts w:asciiTheme="minorEastAsia" w:hAnsiTheme="minorEastAsia" w:cs="宋体"/>
          <w:kern w:val="0"/>
          <w:sz w:val="24"/>
          <w:szCs w:val="24"/>
        </w:rPr>
        <w:t>FaceNet</w:t>
      </w:r>
      <w:proofErr w:type="spellEnd"/>
      <w:r w:rsidRPr="004F6660">
        <w:rPr>
          <w:rFonts w:asciiTheme="minorEastAsia" w:hAnsiTheme="minorEastAsia" w:cs="宋体"/>
          <w:kern w:val="0"/>
          <w:sz w:val="24"/>
          <w:szCs w:val="24"/>
        </w:rPr>
        <w:t xml:space="preserve">: A unified embedding for face recognition and clustering [C] IEEE Conference on Computer Vision and </w:t>
      </w:r>
      <w:proofErr w:type="spellStart"/>
      <w:r w:rsidRPr="004F6660">
        <w:rPr>
          <w:rFonts w:asciiTheme="minorEastAsia" w:hAnsiTheme="minorEastAsia" w:cs="宋体"/>
          <w:kern w:val="0"/>
          <w:sz w:val="24"/>
          <w:szCs w:val="24"/>
        </w:rPr>
        <w:t>Patern</w:t>
      </w:r>
      <w:proofErr w:type="spellEnd"/>
      <w:r w:rsidRPr="004F6660">
        <w:rPr>
          <w:rFonts w:asciiTheme="minorEastAsia" w:hAnsiTheme="minorEastAsia" w:cs="宋体"/>
          <w:kern w:val="0"/>
          <w:sz w:val="24"/>
          <w:szCs w:val="24"/>
        </w:rPr>
        <w:t xml:space="preserve"> </w:t>
      </w:r>
      <w:proofErr w:type="spellStart"/>
      <w:r w:rsidRPr="004F6660">
        <w:rPr>
          <w:rFonts w:asciiTheme="minorEastAsia" w:hAnsiTheme="minorEastAsia" w:cs="宋体"/>
          <w:kern w:val="0"/>
          <w:sz w:val="24"/>
          <w:szCs w:val="24"/>
        </w:rPr>
        <w:t>Recognition.Bos-ton:IEEE</w:t>
      </w:r>
      <w:proofErr w:type="spellEnd"/>
      <w:r w:rsidRPr="004F6660">
        <w:rPr>
          <w:rFonts w:asciiTheme="minorEastAsia" w:hAnsiTheme="minorEastAsia" w:cs="宋体"/>
          <w:kern w:val="0"/>
          <w:sz w:val="24"/>
          <w:szCs w:val="24"/>
        </w:rPr>
        <w:t xml:space="preserve"> Computer Society，2015:815-823.</w:t>
      </w:r>
      <w:bookmarkEnd w:id="161"/>
    </w:p>
    <w:p w14:paraId="4474DC9A" w14:textId="41834E99" w:rsidR="00790A9A" w:rsidRPr="004F6660" w:rsidRDefault="001F55AE" w:rsidP="00790A9A">
      <w:pPr>
        <w:pStyle w:val="afe"/>
        <w:widowControl/>
        <w:numPr>
          <w:ilvl w:val="0"/>
          <w:numId w:val="3"/>
        </w:numPr>
        <w:ind w:firstLineChars="0"/>
        <w:jc w:val="left"/>
        <w:rPr>
          <w:rFonts w:asciiTheme="minorEastAsia" w:hAnsiTheme="minorEastAsia" w:cs="宋体"/>
          <w:kern w:val="0"/>
          <w:sz w:val="24"/>
          <w:szCs w:val="24"/>
        </w:rPr>
      </w:pPr>
      <w:r w:rsidRPr="004F6660">
        <w:rPr>
          <w:rFonts w:asciiTheme="minorEastAsia" w:hAnsiTheme="minorEastAsia" w:cs="宋体"/>
          <w:kern w:val="0"/>
          <w:sz w:val="24"/>
          <w:szCs w:val="24"/>
        </w:rPr>
        <w:t xml:space="preserve">Ouyang </w:t>
      </w:r>
      <w:proofErr w:type="spellStart"/>
      <w:proofErr w:type="gramStart"/>
      <w:r w:rsidRPr="004F6660">
        <w:rPr>
          <w:rFonts w:asciiTheme="minorEastAsia" w:hAnsiTheme="minorEastAsia" w:cs="宋体"/>
          <w:kern w:val="0"/>
          <w:sz w:val="24"/>
          <w:szCs w:val="24"/>
        </w:rPr>
        <w:t>w,Loy</w:t>
      </w:r>
      <w:proofErr w:type="spellEnd"/>
      <w:proofErr w:type="gramEnd"/>
      <w:r w:rsidRPr="004F6660">
        <w:rPr>
          <w:rFonts w:asciiTheme="minorEastAsia" w:hAnsiTheme="minorEastAsia" w:cs="宋体"/>
          <w:kern w:val="0"/>
          <w:sz w:val="24"/>
          <w:szCs w:val="24"/>
        </w:rPr>
        <w:t xml:space="preserve"> CC ,Tang </w:t>
      </w:r>
      <w:proofErr w:type="spellStart"/>
      <w:r w:rsidRPr="004F6660">
        <w:rPr>
          <w:rFonts w:asciiTheme="minorEastAsia" w:hAnsiTheme="minorEastAsia" w:cs="宋体"/>
          <w:kern w:val="0"/>
          <w:sz w:val="24"/>
          <w:szCs w:val="24"/>
        </w:rPr>
        <w:t>X,et</w:t>
      </w:r>
      <w:proofErr w:type="spellEnd"/>
      <w:r w:rsidRPr="004F6660">
        <w:rPr>
          <w:rFonts w:asciiTheme="minorEastAsia" w:hAnsiTheme="minorEastAsia" w:cs="宋体"/>
          <w:kern w:val="0"/>
          <w:sz w:val="24"/>
          <w:szCs w:val="24"/>
        </w:rPr>
        <w:t xml:space="preserve"> al. Deformable dep convolutional neural networks for object detection [J].IEEE Transactions on </w:t>
      </w:r>
      <w:proofErr w:type="spellStart"/>
      <w:r w:rsidRPr="004F6660">
        <w:rPr>
          <w:rFonts w:asciiTheme="minorEastAsia" w:hAnsiTheme="minorEastAsia" w:cs="宋体"/>
          <w:kern w:val="0"/>
          <w:sz w:val="24"/>
          <w:szCs w:val="24"/>
        </w:rPr>
        <w:t>Patern</w:t>
      </w:r>
      <w:proofErr w:type="spellEnd"/>
      <w:r w:rsidRPr="004F6660">
        <w:rPr>
          <w:rFonts w:asciiTheme="minorEastAsia" w:hAnsiTheme="minorEastAsia" w:cs="宋体"/>
          <w:kern w:val="0"/>
          <w:sz w:val="24"/>
          <w:szCs w:val="24"/>
        </w:rPr>
        <w:t xml:space="preserve"> Analysis &amp; Machine Intelligence，2016 (99):2403-2412.</w:t>
      </w:r>
    </w:p>
    <w:p w14:paraId="263C7538" w14:textId="77777777" w:rsidR="00790A9A" w:rsidRPr="004F6660" w:rsidRDefault="00790A9A" w:rsidP="00790A9A">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bookmarkStart w:id="162" w:name="_Ref64711858"/>
      <w:proofErr w:type="spellStart"/>
      <w:r w:rsidRPr="004F6660">
        <w:rPr>
          <w:rFonts w:asciiTheme="minorEastAsia" w:hAnsiTheme="minorEastAsia" w:cs="宋体"/>
          <w:kern w:val="0"/>
          <w:sz w:val="24"/>
          <w:szCs w:val="24"/>
        </w:rPr>
        <w:t>Belard</w:t>
      </w:r>
      <w:proofErr w:type="spellEnd"/>
      <w:r w:rsidRPr="004F6660">
        <w:rPr>
          <w:rFonts w:asciiTheme="minorEastAsia" w:hAnsiTheme="minorEastAsia" w:cs="宋体"/>
          <w:kern w:val="0"/>
          <w:sz w:val="24"/>
          <w:szCs w:val="24"/>
        </w:rPr>
        <w:t xml:space="preserve"> F</w:t>
      </w:r>
      <w:r w:rsidRPr="004F6660">
        <w:rPr>
          <w:rFonts w:asciiTheme="minorEastAsia" w:hAnsiTheme="minorEastAsia" w:cs="宋体"/>
          <w:kern w:val="0"/>
          <w:position w:val="2"/>
          <w:sz w:val="24"/>
          <w:szCs w:val="24"/>
        </w:rPr>
        <w:t>，</w:t>
      </w:r>
      <w:proofErr w:type="spellStart"/>
      <w:r w:rsidRPr="004F6660">
        <w:rPr>
          <w:rFonts w:asciiTheme="minorEastAsia" w:hAnsiTheme="minorEastAsia" w:cs="宋体"/>
          <w:kern w:val="0"/>
          <w:sz w:val="24"/>
          <w:szCs w:val="24"/>
        </w:rPr>
        <w:t>Niedermayer</w:t>
      </w:r>
      <w:proofErr w:type="spellEnd"/>
      <w:r w:rsidRPr="004F6660">
        <w:rPr>
          <w:rFonts w:asciiTheme="minorEastAsia" w:hAnsiTheme="minorEastAsia" w:cs="宋体"/>
          <w:kern w:val="0"/>
          <w:sz w:val="24"/>
          <w:szCs w:val="24"/>
        </w:rPr>
        <w:t xml:space="preserve"> </w:t>
      </w:r>
      <w:proofErr w:type="spellStart"/>
      <w:r w:rsidRPr="004F6660">
        <w:rPr>
          <w:rFonts w:asciiTheme="minorEastAsia" w:hAnsiTheme="minorEastAsia" w:cs="宋体"/>
          <w:kern w:val="0"/>
          <w:sz w:val="24"/>
          <w:szCs w:val="24"/>
        </w:rPr>
        <w:t>M.FFmpeg</w:t>
      </w:r>
      <w:proofErr w:type="spellEnd"/>
      <w:r w:rsidRPr="004F6660">
        <w:rPr>
          <w:rFonts w:asciiTheme="minorEastAsia" w:hAnsiTheme="minorEastAsia" w:cs="宋体"/>
          <w:kern w:val="0"/>
          <w:sz w:val="24"/>
          <w:szCs w:val="24"/>
        </w:rPr>
        <w:t xml:space="preserve"> </w:t>
      </w:r>
      <w:r w:rsidRPr="004F6660">
        <w:rPr>
          <w:rFonts w:asciiTheme="minorEastAsia" w:hAnsiTheme="minorEastAsia" w:cs="宋体"/>
          <w:kern w:val="0"/>
          <w:position w:val="2"/>
          <w:sz w:val="24"/>
          <w:szCs w:val="24"/>
        </w:rPr>
        <w:t>[</w:t>
      </w:r>
      <w:r w:rsidRPr="004F6660">
        <w:rPr>
          <w:rFonts w:asciiTheme="minorEastAsia" w:hAnsiTheme="minorEastAsia" w:cs="宋体"/>
          <w:kern w:val="0"/>
          <w:sz w:val="24"/>
          <w:szCs w:val="24"/>
        </w:rPr>
        <w:t>EB</w:t>
      </w:r>
      <w:r w:rsidRPr="004F6660">
        <w:rPr>
          <w:rFonts w:asciiTheme="minorEastAsia" w:hAnsiTheme="minorEastAsia" w:cs="宋体"/>
          <w:kern w:val="0"/>
          <w:position w:val="2"/>
          <w:sz w:val="24"/>
          <w:szCs w:val="24"/>
        </w:rPr>
        <w:t>/</w:t>
      </w:r>
      <w:r w:rsidRPr="004F6660">
        <w:rPr>
          <w:rFonts w:asciiTheme="minorEastAsia" w:hAnsiTheme="minorEastAsia" w:cs="宋体"/>
          <w:kern w:val="0"/>
          <w:sz w:val="24"/>
          <w:szCs w:val="24"/>
        </w:rPr>
        <w:t>OL</w:t>
      </w:r>
      <w:r w:rsidRPr="004F6660">
        <w:rPr>
          <w:rFonts w:asciiTheme="minorEastAsia" w:hAnsiTheme="minorEastAsia" w:cs="宋体"/>
          <w:kern w:val="0"/>
          <w:position w:val="2"/>
          <w:sz w:val="24"/>
          <w:szCs w:val="24"/>
        </w:rPr>
        <w:t>]</w:t>
      </w:r>
      <w:r w:rsidRPr="004F6660">
        <w:rPr>
          <w:rFonts w:asciiTheme="minorEastAsia" w:hAnsiTheme="minorEastAsia" w:cs="宋体"/>
          <w:kern w:val="0"/>
          <w:sz w:val="24"/>
          <w:szCs w:val="24"/>
        </w:rPr>
        <w:t>.[2017-06-23]</w:t>
      </w:r>
      <w:bookmarkEnd w:id="162"/>
    </w:p>
    <w:p w14:paraId="06263A37" w14:textId="2F77AF8C" w:rsidR="00790A9A" w:rsidRPr="004F6660" w:rsidRDefault="00790A9A" w:rsidP="00790A9A">
      <w:pPr>
        <w:pStyle w:val="afe"/>
        <w:widowControl/>
        <w:spacing w:before="100" w:beforeAutospacing="1" w:after="100" w:afterAutospacing="1"/>
        <w:ind w:left="703" w:firstLineChars="0" w:firstLine="0"/>
        <w:jc w:val="left"/>
        <w:rPr>
          <w:rFonts w:asciiTheme="minorEastAsia" w:hAnsiTheme="minorEastAsia" w:cs="宋体"/>
          <w:kern w:val="0"/>
          <w:sz w:val="24"/>
          <w:szCs w:val="24"/>
        </w:rPr>
      </w:pPr>
      <w:proofErr w:type="spellStart"/>
      <w:r w:rsidRPr="004F6660">
        <w:rPr>
          <w:rFonts w:asciiTheme="minorEastAsia" w:hAnsiTheme="minorEastAsia" w:cs="宋体"/>
          <w:kern w:val="0"/>
          <w:sz w:val="24"/>
          <w:szCs w:val="24"/>
        </w:rPr>
        <w:lastRenderedPageBreak/>
        <w:t>htp</w:t>
      </w:r>
      <w:proofErr w:type="spellEnd"/>
      <w:r w:rsidRPr="004F6660">
        <w:rPr>
          <w:rFonts w:asciiTheme="minorEastAsia" w:hAnsiTheme="minorEastAsia" w:cs="宋体"/>
          <w:kern w:val="0"/>
          <w:position w:val="2"/>
          <w:sz w:val="24"/>
          <w:szCs w:val="24"/>
        </w:rPr>
        <w:t>://</w:t>
      </w:r>
      <w:r w:rsidRPr="004F6660">
        <w:rPr>
          <w:rFonts w:asciiTheme="minorEastAsia" w:hAnsiTheme="minorEastAsia" w:cs="宋体"/>
          <w:kern w:val="0"/>
          <w:sz w:val="24"/>
          <w:szCs w:val="24"/>
        </w:rPr>
        <w:t>fmpeg.org.</w:t>
      </w:r>
    </w:p>
    <w:p w14:paraId="61F64EAB" w14:textId="77777777" w:rsidR="00776DE4" w:rsidRPr="004F6660" w:rsidRDefault="00776DE4" w:rsidP="00776DE4">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bookmarkStart w:id="163" w:name="_Ref64713534"/>
      <w:r w:rsidRPr="004F6660">
        <w:rPr>
          <w:rFonts w:asciiTheme="minorEastAsia" w:hAnsiTheme="minorEastAsia" w:cs="宋体"/>
          <w:kern w:val="0"/>
          <w:sz w:val="24"/>
          <w:szCs w:val="24"/>
        </w:rPr>
        <w:t>李宁，黄山，张先震，等. 基于背景差分的人体运动检 测[J]. 图像处理，2009(25):257-258.</w:t>
      </w:r>
      <w:bookmarkEnd w:id="163"/>
    </w:p>
    <w:p w14:paraId="0DE11936" w14:textId="77777777" w:rsidR="00776DE4" w:rsidRPr="004F6660" w:rsidRDefault="00776DE4" w:rsidP="00776DE4">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bookmarkStart w:id="164" w:name="_Ref64713356"/>
      <w:r w:rsidRPr="004F6660">
        <w:rPr>
          <w:rFonts w:asciiTheme="minorEastAsia" w:hAnsiTheme="minorEastAsia" w:cs="宋体"/>
          <w:kern w:val="0"/>
          <w:sz w:val="24"/>
          <w:szCs w:val="24"/>
        </w:rPr>
        <w:t>谢红，原博，解武. LK 光流法和三帧差分法的运动目 标检测算法[J]. 应用科技，2016，43(3):23-27，33.</w:t>
      </w:r>
      <w:bookmarkEnd w:id="164"/>
      <w:r w:rsidRPr="004F6660">
        <w:rPr>
          <w:rFonts w:asciiTheme="minorEastAsia" w:hAnsiTheme="minorEastAsia" w:cs="宋体"/>
          <w:kern w:val="0"/>
          <w:sz w:val="24"/>
          <w:szCs w:val="24"/>
        </w:rPr>
        <w:t xml:space="preserve"> </w:t>
      </w:r>
    </w:p>
    <w:p w14:paraId="37DB0997" w14:textId="77777777" w:rsidR="00264368" w:rsidRPr="004F6660" w:rsidRDefault="00264368" w:rsidP="00264368">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bookmarkStart w:id="165" w:name="_Ref64712103"/>
      <w:r w:rsidRPr="004F6660">
        <w:rPr>
          <w:rFonts w:asciiTheme="minorEastAsia" w:hAnsiTheme="minorEastAsia" w:cs="宋体"/>
          <w:kern w:val="0"/>
          <w:sz w:val="24"/>
          <w:szCs w:val="24"/>
        </w:rPr>
        <w:t>周同雪，朱明. 视频图像中的运动目标检测[J]. 液晶 与显示，2017(1):40-47.</w:t>
      </w:r>
      <w:bookmarkEnd w:id="165"/>
      <w:r w:rsidRPr="004F6660">
        <w:rPr>
          <w:rFonts w:asciiTheme="minorEastAsia" w:hAnsiTheme="minorEastAsia" w:cs="宋体"/>
          <w:kern w:val="0"/>
          <w:sz w:val="24"/>
          <w:szCs w:val="24"/>
        </w:rPr>
        <w:t xml:space="preserve"> </w:t>
      </w:r>
    </w:p>
    <w:p w14:paraId="282E396C" w14:textId="77777777" w:rsidR="00264368" w:rsidRPr="004F6660" w:rsidRDefault="00264368" w:rsidP="00264368">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r w:rsidRPr="004F6660">
        <w:rPr>
          <w:rFonts w:asciiTheme="minorEastAsia" w:hAnsiTheme="minorEastAsia" w:cs="宋体"/>
          <w:kern w:val="0"/>
          <w:sz w:val="24"/>
          <w:szCs w:val="24"/>
        </w:rPr>
        <w:t>徐卫星，王兰英，李秀娟. 一种基于 OpenCV 实现的三 帧差分运动目标检测算法研究[J]. 计算机与数字工 程，2011，39(11):141-144.</w:t>
      </w:r>
    </w:p>
    <w:p w14:paraId="099C6235" w14:textId="77777777" w:rsidR="00A343CE" w:rsidRPr="004F6660" w:rsidRDefault="00A343CE" w:rsidP="00A343CE">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bookmarkStart w:id="166" w:name="_Ref64713384"/>
      <w:r w:rsidRPr="004F6660">
        <w:rPr>
          <w:rFonts w:asciiTheme="minorEastAsia" w:hAnsiTheme="minorEastAsia" w:cs="宋体"/>
          <w:kern w:val="0"/>
          <w:sz w:val="24"/>
          <w:szCs w:val="24"/>
        </w:rPr>
        <w:t>尹红娟，栾帅. 三帧差分运动目标检测算法分析与验证 [J]. 计算机与数字工程，2017(1):69-71，87.</w:t>
      </w:r>
      <w:bookmarkEnd w:id="166"/>
      <w:r w:rsidRPr="004F6660">
        <w:rPr>
          <w:rFonts w:asciiTheme="minorEastAsia" w:hAnsiTheme="minorEastAsia" w:cs="宋体"/>
          <w:kern w:val="0"/>
          <w:sz w:val="24"/>
          <w:szCs w:val="24"/>
        </w:rPr>
        <w:t xml:space="preserve"> </w:t>
      </w:r>
    </w:p>
    <w:p w14:paraId="20F11529" w14:textId="77777777" w:rsidR="00A343CE" w:rsidRPr="004F6660" w:rsidRDefault="00A343CE" w:rsidP="00A343CE">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bookmarkStart w:id="167" w:name="_Ref64713322"/>
      <w:r w:rsidRPr="004F6660">
        <w:rPr>
          <w:rFonts w:asciiTheme="minorEastAsia" w:hAnsiTheme="minorEastAsia" w:cs="宋体"/>
          <w:kern w:val="0"/>
          <w:sz w:val="24"/>
          <w:szCs w:val="24"/>
        </w:rPr>
        <w:t>白晓方，杨卫，陈佩珩. 一种改进的运动目标检测与跟 踪方法[J]. 电视技术，2014，38(1):180-183.</w:t>
      </w:r>
      <w:bookmarkEnd w:id="167"/>
    </w:p>
    <w:p w14:paraId="04661F46" w14:textId="68EE1B44" w:rsidR="00A343CE" w:rsidRPr="004F6660" w:rsidRDefault="00A343CE" w:rsidP="00A343CE">
      <w:pPr>
        <w:pStyle w:val="afe"/>
        <w:widowControl/>
        <w:numPr>
          <w:ilvl w:val="0"/>
          <w:numId w:val="3"/>
        </w:numPr>
        <w:spacing w:before="100" w:beforeAutospacing="1" w:after="100" w:afterAutospacing="1"/>
        <w:ind w:firstLineChars="0"/>
        <w:jc w:val="left"/>
        <w:rPr>
          <w:rFonts w:asciiTheme="minorEastAsia" w:hAnsiTheme="minorEastAsia" w:cs="宋体"/>
          <w:kern w:val="0"/>
          <w:sz w:val="24"/>
          <w:szCs w:val="24"/>
        </w:rPr>
      </w:pPr>
      <w:r w:rsidRPr="004F6660">
        <w:rPr>
          <w:rFonts w:asciiTheme="minorEastAsia" w:hAnsiTheme="minorEastAsia" w:cs="宋体"/>
          <w:kern w:val="0"/>
          <w:sz w:val="24"/>
          <w:szCs w:val="24"/>
        </w:rPr>
        <w:t xml:space="preserve">丁磊，宫宁生. 基于改进的三帧差分法运动目标检测 [J]. 电视技术，2013，37(1):151-153. </w:t>
      </w:r>
    </w:p>
    <w:p w14:paraId="238AD0A7" w14:textId="77777777" w:rsidR="00AE68C3" w:rsidRPr="000A26CE" w:rsidRDefault="00AE68C3" w:rsidP="00AE68C3">
      <w:pPr>
        <w:widowControl/>
        <w:numPr>
          <w:ilvl w:val="0"/>
          <w:numId w:val="3"/>
        </w:numPr>
        <w:shd w:val="clear" w:color="auto" w:fill="FFFFFF"/>
        <w:wordWrap w:val="0"/>
        <w:spacing w:line="480" w:lineRule="atLeast"/>
        <w:jc w:val="left"/>
        <w:rPr>
          <w:rFonts w:asciiTheme="minorEastAsia" w:hAnsiTheme="minorEastAsia" w:cs="Arial"/>
          <w:color w:val="000000" w:themeColor="text1"/>
          <w:kern w:val="0"/>
          <w:sz w:val="24"/>
          <w:szCs w:val="24"/>
        </w:rPr>
      </w:pPr>
      <w:r w:rsidRPr="000A26CE">
        <w:rPr>
          <w:rFonts w:asciiTheme="minorEastAsia" w:hAnsiTheme="minorEastAsia" w:cs="宋体" w:hint="eastAsia"/>
          <w:color w:val="000000" w:themeColor="text1"/>
          <w:kern w:val="0"/>
          <w:sz w:val="24"/>
          <w:szCs w:val="24"/>
        </w:rPr>
        <w:t xml:space="preserve"> </w:t>
      </w:r>
      <w:bookmarkStart w:id="168" w:name="_Ref64716969"/>
      <w:r w:rsidRPr="000A26CE">
        <w:rPr>
          <w:rFonts w:asciiTheme="minorEastAsia" w:hAnsiTheme="minorEastAsia" w:cs="Arial"/>
          <w:color w:val="000000" w:themeColor="text1"/>
          <w:kern w:val="0"/>
          <w:sz w:val="24"/>
          <w:szCs w:val="24"/>
        </w:rPr>
        <w:t>张一凡,李家辰,旷远有,刘盼,赵子元.基于K均值聚类的视频关键帧提取技术研究[J].电脑与信息技术,2021,29(01):13-16.</w:t>
      </w:r>
      <w:bookmarkEnd w:id="168"/>
    </w:p>
    <w:p w14:paraId="061B6573" w14:textId="72C70A48" w:rsidR="00AE68C3" w:rsidRPr="000A26CE" w:rsidRDefault="00AE68C3" w:rsidP="00AE68C3">
      <w:pPr>
        <w:widowControl/>
        <w:numPr>
          <w:ilvl w:val="0"/>
          <w:numId w:val="3"/>
        </w:numPr>
        <w:shd w:val="clear" w:color="auto" w:fill="FFFFFF"/>
        <w:wordWrap w:val="0"/>
        <w:spacing w:line="480" w:lineRule="atLeast"/>
        <w:jc w:val="left"/>
        <w:rPr>
          <w:rFonts w:asciiTheme="minorEastAsia" w:hAnsiTheme="minorEastAsia" w:cs="Arial"/>
          <w:color w:val="000000" w:themeColor="text1"/>
          <w:kern w:val="0"/>
          <w:sz w:val="24"/>
          <w:szCs w:val="24"/>
        </w:rPr>
      </w:pPr>
      <w:r w:rsidRPr="000A26CE">
        <w:rPr>
          <w:rFonts w:asciiTheme="minorEastAsia" w:hAnsiTheme="minorEastAsia" w:cs="Arial"/>
          <w:color w:val="000000" w:themeColor="text1"/>
          <w:kern w:val="0"/>
          <w:sz w:val="24"/>
          <w:szCs w:val="24"/>
        </w:rPr>
        <w:t xml:space="preserve"> </w:t>
      </w:r>
      <w:bookmarkStart w:id="169" w:name="_Ref64716985"/>
      <w:r w:rsidRPr="000A26CE">
        <w:rPr>
          <w:rFonts w:asciiTheme="minorEastAsia" w:hAnsiTheme="minorEastAsia" w:cs="Arial"/>
          <w:color w:val="000000" w:themeColor="text1"/>
          <w:kern w:val="0"/>
          <w:sz w:val="24"/>
          <w:szCs w:val="24"/>
        </w:rPr>
        <w:t>聂上伟.运动图像关键帧快速跟踪系统的优化设计[J].现代电子技术,2021,44(03):30-34.</w:t>
      </w:r>
      <w:bookmarkEnd w:id="169"/>
    </w:p>
    <w:p w14:paraId="640F9889" w14:textId="7D0143E9" w:rsidR="00AE68C3" w:rsidRPr="000A26CE" w:rsidRDefault="00AE68C3" w:rsidP="00AE68C3">
      <w:pPr>
        <w:widowControl/>
        <w:numPr>
          <w:ilvl w:val="0"/>
          <w:numId w:val="3"/>
        </w:numPr>
        <w:shd w:val="clear" w:color="auto" w:fill="FFFFFF"/>
        <w:wordWrap w:val="0"/>
        <w:spacing w:line="480" w:lineRule="atLeast"/>
        <w:jc w:val="left"/>
        <w:rPr>
          <w:rFonts w:asciiTheme="minorEastAsia" w:hAnsiTheme="minorEastAsia" w:cs="Arial"/>
          <w:color w:val="000000" w:themeColor="text1"/>
          <w:kern w:val="0"/>
          <w:sz w:val="24"/>
          <w:szCs w:val="24"/>
        </w:rPr>
      </w:pPr>
      <w:bookmarkStart w:id="170" w:name="_Ref64717012"/>
      <w:r w:rsidRPr="000A26CE">
        <w:rPr>
          <w:rFonts w:asciiTheme="minorEastAsia" w:hAnsiTheme="minorEastAsia" w:cs="Arial"/>
          <w:color w:val="000000" w:themeColor="text1"/>
          <w:kern w:val="0"/>
          <w:sz w:val="24"/>
          <w:szCs w:val="24"/>
        </w:rPr>
        <w:t>贺国庆,闫骞,吴潼,辛璐.监控视频关键帧提取过程中帧差参数的研究[J].科技视界,2020(36):36-38.</w:t>
      </w:r>
      <w:bookmarkEnd w:id="170"/>
    </w:p>
    <w:p w14:paraId="34974EBC" w14:textId="790366E1" w:rsidR="00D6710B" w:rsidRPr="000A26CE" w:rsidRDefault="00B95D8D" w:rsidP="00AE68C3">
      <w:pPr>
        <w:widowControl/>
        <w:numPr>
          <w:ilvl w:val="0"/>
          <w:numId w:val="3"/>
        </w:numPr>
        <w:shd w:val="clear" w:color="auto" w:fill="FFFFFF"/>
        <w:wordWrap w:val="0"/>
        <w:spacing w:line="480" w:lineRule="atLeast"/>
        <w:jc w:val="left"/>
        <w:rPr>
          <w:rFonts w:asciiTheme="minorEastAsia" w:hAnsiTheme="minorEastAsia" w:cs="Arial"/>
          <w:color w:val="000000" w:themeColor="text1"/>
          <w:kern w:val="0"/>
          <w:sz w:val="24"/>
          <w:szCs w:val="24"/>
        </w:rPr>
      </w:pPr>
      <w:bookmarkStart w:id="171" w:name="_Ref65135209"/>
      <w:r w:rsidRPr="000A26CE">
        <w:rPr>
          <w:rFonts w:asciiTheme="minorEastAsia" w:hAnsiTheme="minorEastAsia" w:cs="Arial" w:hint="eastAsia"/>
          <w:color w:val="000000" w:themeColor="text1"/>
          <w:kern w:val="0"/>
          <w:sz w:val="24"/>
          <w:szCs w:val="24"/>
        </w:rPr>
        <w:t>贺祥, 卢光辉. 基于图像相似度的关键帧提取算法[J]. 福建电脑, 2009, 25(5):73-74.</w:t>
      </w:r>
      <w:bookmarkEnd w:id="171"/>
    </w:p>
    <w:p w14:paraId="1CF7A3E8" w14:textId="704284D0" w:rsidR="00914EE4" w:rsidRDefault="00B95D8D" w:rsidP="00914EE4">
      <w:pPr>
        <w:widowControl/>
        <w:numPr>
          <w:ilvl w:val="0"/>
          <w:numId w:val="3"/>
        </w:numPr>
        <w:shd w:val="clear" w:color="auto" w:fill="FFFFFF"/>
        <w:wordWrap w:val="0"/>
        <w:spacing w:line="480" w:lineRule="atLeast"/>
        <w:jc w:val="left"/>
        <w:rPr>
          <w:rFonts w:asciiTheme="minorEastAsia" w:hAnsiTheme="minorEastAsia" w:cs="Arial"/>
          <w:color w:val="000000" w:themeColor="text1"/>
          <w:kern w:val="0"/>
          <w:sz w:val="24"/>
          <w:szCs w:val="24"/>
        </w:rPr>
      </w:pPr>
      <w:bookmarkStart w:id="172" w:name="_Ref65415027"/>
      <w:r w:rsidRPr="000A26CE">
        <w:rPr>
          <w:rFonts w:asciiTheme="minorEastAsia" w:hAnsiTheme="minorEastAsia" w:cs="Arial" w:hint="eastAsia"/>
          <w:color w:val="000000" w:themeColor="text1"/>
          <w:kern w:val="0"/>
          <w:sz w:val="24"/>
          <w:szCs w:val="24"/>
        </w:rPr>
        <w:t>黄凯奇,陈晓棠,康运锋,谭铁牛.智能视频监控技术综述[J].计算机学报,2015,38(06):1093-1118</w:t>
      </w:r>
      <w:bookmarkEnd w:id="172"/>
    </w:p>
    <w:p w14:paraId="7FA9B77E" w14:textId="48B495ED" w:rsidR="00914EE4" w:rsidRPr="00914EE4" w:rsidRDefault="00914EE4" w:rsidP="00914EE4">
      <w:pPr>
        <w:widowControl/>
        <w:numPr>
          <w:ilvl w:val="0"/>
          <w:numId w:val="3"/>
        </w:numPr>
        <w:shd w:val="clear" w:color="auto" w:fill="FFFFFF"/>
        <w:wordWrap w:val="0"/>
        <w:spacing w:line="480" w:lineRule="atLeast"/>
        <w:jc w:val="left"/>
        <w:rPr>
          <w:rFonts w:ascii="Arial" w:eastAsia="宋体" w:hAnsi="Arial" w:cs="Arial"/>
          <w:color w:val="333333"/>
          <w:kern w:val="0"/>
          <w:sz w:val="18"/>
          <w:szCs w:val="18"/>
        </w:rPr>
      </w:pPr>
      <w:proofErr w:type="spellStart"/>
      <w:r w:rsidRPr="00914EE4">
        <w:rPr>
          <w:rFonts w:ascii="Arial" w:eastAsia="宋体" w:hAnsi="Arial" w:cs="Arial"/>
          <w:color w:val="333333"/>
          <w:kern w:val="0"/>
          <w:sz w:val="18"/>
          <w:szCs w:val="18"/>
        </w:rPr>
        <w:t>Shanhe</w:t>
      </w:r>
      <w:proofErr w:type="spellEnd"/>
      <w:r w:rsidRPr="00914EE4">
        <w:rPr>
          <w:rFonts w:ascii="Arial" w:eastAsia="宋体" w:hAnsi="Arial" w:cs="Arial"/>
          <w:color w:val="333333"/>
          <w:kern w:val="0"/>
          <w:sz w:val="18"/>
          <w:szCs w:val="18"/>
        </w:rPr>
        <w:t xml:space="preserve"> </w:t>
      </w:r>
      <w:proofErr w:type="spellStart"/>
      <w:proofErr w:type="gramStart"/>
      <w:r w:rsidRPr="00914EE4">
        <w:rPr>
          <w:rFonts w:ascii="Arial" w:eastAsia="宋体" w:hAnsi="Arial" w:cs="Arial"/>
          <w:color w:val="333333"/>
          <w:kern w:val="0"/>
          <w:sz w:val="18"/>
          <w:szCs w:val="18"/>
        </w:rPr>
        <w:t>Yi,Zijiang</w:t>
      </w:r>
      <w:proofErr w:type="spellEnd"/>
      <w:proofErr w:type="gramEnd"/>
      <w:r w:rsidRPr="00914EE4">
        <w:rPr>
          <w:rFonts w:ascii="Arial" w:eastAsia="宋体" w:hAnsi="Arial" w:cs="Arial"/>
          <w:color w:val="333333"/>
          <w:kern w:val="0"/>
          <w:sz w:val="18"/>
          <w:szCs w:val="18"/>
        </w:rPr>
        <w:t xml:space="preserve"> </w:t>
      </w:r>
      <w:proofErr w:type="spellStart"/>
      <w:r w:rsidRPr="00914EE4">
        <w:rPr>
          <w:rFonts w:ascii="Arial" w:eastAsia="宋体" w:hAnsi="Arial" w:cs="Arial"/>
          <w:color w:val="333333"/>
          <w:kern w:val="0"/>
          <w:sz w:val="18"/>
          <w:szCs w:val="18"/>
        </w:rPr>
        <w:t>Hao,Qingyang</w:t>
      </w:r>
      <w:proofErr w:type="spellEnd"/>
      <w:r w:rsidRPr="00914EE4">
        <w:rPr>
          <w:rFonts w:ascii="Arial" w:eastAsia="宋体" w:hAnsi="Arial" w:cs="Arial"/>
          <w:color w:val="333333"/>
          <w:kern w:val="0"/>
          <w:sz w:val="18"/>
          <w:szCs w:val="18"/>
        </w:rPr>
        <w:t xml:space="preserve"> </w:t>
      </w:r>
      <w:proofErr w:type="spellStart"/>
      <w:r w:rsidRPr="00914EE4">
        <w:rPr>
          <w:rFonts w:ascii="Arial" w:eastAsia="宋体" w:hAnsi="Arial" w:cs="Arial"/>
          <w:color w:val="333333"/>
          <w:kern w:val="0"/>
          <w:sz w:val="18"/>
          <w:szCs w:val="18"/>
        </w:rPr>
        <w:t>Zhang,Quan</w:t>
      </w:r>
      <w:proofErr w:type="spellEnd"/>
      <w:r w:rsidRPr="00914EE4">
        <w:rPr>
          <w:rFonts w:ascii="Arial" w:eastAsia="宋体" w:hAnsi="Arial" w:cs="Arial"/>
          <w:color w:val="333333"/>
          <w:kern w:val="0"/>
          <w:sz w:val="18"/>
          <w:szCs w:val="18"/>
        </w:rPr>
        <w:t xml:space="preserve"> </w:t>
      </w:r>
      <w:proofErr w:type="spellStart"/>
      <w:r w:rsidRPr="00914EE4">
        <w:rPr>
          <w:rFonts w:ascii="Arial" w:eastAsia="宋体" w:hAnsi="Arial" w:cs="Arial"/>
          <w:color w:val="333333"/>
          <w:kern w:val="0"/>
          <w:sz w:val="18"/>
          <w:szCs w:val="18"/>
        </w:rPr>
        <w:t>Zhang,Weisong</w:t>
      </w:r>
      <w:proofErr w:type="spellEnd"/>
      <w:r w:rsidRPr="00914EE4">
        <w:rPr>
          <w:rFonts w:ascii="Arial" w:eastAsia="宋体" w:hAnsi="Arial" w:cs="Arial"/>
          <w:color w:val="333333"/>
          <w:kern w:val="0"/>
          <w:sz w:val="18"/>
          <w:szCs w:val="18"/>
        </w:rPr>
        <w:t xml:space="preserve"> </w:t>
      </w:r>
      <w:proofErr w:type="spellStart"/>
      <w:r w:rsidRPr="00914EE4">
        <w:rPr>
          <w:rFonts w:ascii="Arial" w:eastAsia="宋体" w:hAnsi="Arial" w:cs="Arial"/>
          <w:color w:val="333333"/>
          <w:kern w:val="0"/>
          <w:sz w:val="18"/>
          <w:szCs w:val="18"/>
        </w:rPr>
        <w:t>Shi,Qun</w:t>
      </w:r>
      <w:proofErr w:type="spellEnd"/>
      <w:r w:rsidRPr="00914EE4">
        <w:rPr>
          <w:rFonts w:ascii="Arial" w:eastAsia="宋体" w:hAnsi="Arial" w:cs="Arial"/>
          <w:color w:val="333333"/>
          <w:kern w:val="0"/>
          <w:sz w:val="18"/>
          <w:szCs w:val="18"/>
        </w:rPr>
        <w:t xml:space="preserve"> Li. LAVEA[P]. Edge Computing,2017.</w:t>
      </w:r>
    </w:p>
    <w:p w14:paraId="42EE14D3" w14:textId="77777777" w:rsidR="00914EE4" w:rsidRPr="00914EE4" w:rsidRDefault="00914EE4" w:rsidP="00914EE4">
      <w:pPr>
        <w:widowControl/>
        <w:shd w:val="clear" w:color="auto" w:fill="FFFFFF"/>
        <w:wordWrap w:val="0"/>
        <w:spacing w:line="480" w:lineRule="atLeast"/>
        <w:jc w:val="left"/>
        <w:rPr>
          <w:rFonts w:asciiTheme="minorEastAsia" w:hAnsiTheme="minorEastAsia" w:cs="Arial"/>
          <w:color w:val="000000" w:themeColor="text1"/>
          <w:kern w:val="0"/>
          <w:sz w:val="24"/>
          <w:szCs w:val="24"/>
        </w:rPr>
      </w:pPr>
    </w:p>
    <w:p w14:paraId="7FBEECEA" w14:textId="77777777" w:rsidR="0098219D" w:rsidRDefault="00016D78">
      <w:pPr>
        <w:pStyle w:val="a"/>
        <w:numPr>
          <w:ilvl w:val="0"/>
          <w:numId w:val="0"/>
        </w:numPr>
        <w:spacing w:after="624"/>
      </w:pPr>
      <w:bookmarkStart w:id="173" w:name="_Toc477870364"/>
      <w:bookmarkStart w:id="174" w:name="_Toc68223763"/>
      <w:r>
        <w:rPr>
          <w:rFonts w:hint="eastAsia"/>
        </w:rPr>
        <w:lastRenderedPageBreak/>
        <w:t>致谢</w:t>
      </w:r>
      <w:bookmarkEnd w:id="173"/>
      <w:bookmarkEnd w:id="174"/>
    </w:p>
    <w:p w14:paraId="757C1DA4" w14:textId="77777777" w:rsidR="00DB07B4" w:rsidRDefault="00DB07B4"/>
    <w:p w14:paraId="4171CF46" w14:textId="1AC5B9AE" w:rsidR="00B640E6" w:rsidRDefault="00B640E6"/>
    <w:p w14:paraId="3C2B0F21" w14:textId="1145240B" w:rsidR="00B640E6" w:rsidRDefault="00B640E6"/>
    <w:p w14:paraId="39A5891A" w14:textId="77777777" w:rsidR="0098219D" w:rsidRDefault="0098219D"/>
    <w:p w14:paraId="1E8983B0" w14:textId="187A2FB8" w:rsidR="0098219D" w:rsidRDefault="0098219D"/>
    <w:p w14:paraId="510862EC" w14:textId="1F4056CB" w:rsidR="00AC52B3" w:rsidRDefault="00AC52B3"/>
    <w:p w14:paraId="52688A12" w14:textId="77777777" w:rsidR="00AC52B3" w:rsidRDefault="00AC52B3"/>
    <w:p w14:paraId="479A32C2" w14:textId="77777777" w:rsidR="00AC52B3" w:rsidRDefault="00AC52B3"/>
    <w:p w14:paraId="1E0FEFC3" w14:textId="60DDBC8E" w:rsidR="00AC52B3" w:rsidRDefault="00AC52B3">
      <w:r w:rsidRPr="00AC52B3">
        <w:t xml:space="preserve"> </w:t>
      </w:r>
    </w:p>
    <w:p w14:paraId="60670D91" w14:textId="7E52FBD7" w:rsidR="00AC52B3" w:rsidRDefault="00AC52B3"/>
    <w:p w14:paraId="50946C1A" w14:textId="2F807B06" w:rsidR="00AC52B3" w:rsidRDefault="00AC52B3"/>
    <w:p w14:paraId="422F46C4" w14:textId="21FBF7A4" w:rsidR="003A2BD1" w:rsidRDefault="003A2BD1"/>
    <w:p w14:paraId="3FC972F0" w14:textId="06BA0678" w:rsidR="00AC52B3" w:rsidRDefault="00AC52B3"/>
    <w:p w14:paraId="2996DBA6" w14:textId="5BE8BC15" w:rsidR="00AC52B3" w:rsidRDefault="00AC52B3"/>
    <w:p w14:paraId="653785BE" w14:textId="6C857424" w:rsidR="00AC52B3" w:rsidRDefault="00AC52B3"/>
    <w:p w14:paraId="369AA93B" w14:textId="2B714831" w:rsidR="00AC52B3" w:rsidRPr="00AC52B3" w:rsidRDefault="00016D78" w:rsidP="00FC19B0">
      <w:pPr>
        <w:pStyle w:val="a"/>
        <w:numPr>
          <w:ilvl w:val="0"/>
          <w:numId w:val="0"/>
        </w:numPr>
        <w:spacing w:after="624"/>
      </w:pPr>
      <w:bookmarkStart w:id="175" w:name="_Toc477870365"/>
      <w:bookmarkStart w:id="176" w:name="_Toc68223764"/>
      <w:r>
        <w:rPr>
          <w:rFonts w:hint="eastAsia"/>
        </w:rPr>
        <w:lastRenderedPageBreak/>
        <w:t>攻读</w:t>
      </w:r>
      <w:r>
        <w:t>学位期间取得的</w:t>
      </w:r>
      <w:r>
        <w:rPr>
          <w:rFonts w:hint="eastAsia"/>
        </w:rPr>
        <w:t>研究</w:t>
      </w:r>
      <w:r>
        <w:t>成果</w:t>
      </w:r>
      <w:bookmarkEnd w:id="175"/>
      <w:bookmarkEnd w:id="176"/>
    </w:p>
    <w:p w14:paraId="03BB0012" w14:textId="6BA181B1" w:rsidR="0098219D" w:rsidRDefault="00156D5D">
      <w:pPr>
        <w:rPr>
          <w:rFonts w:asciiTheme="minorEastAsia" w:hAnsiTheme="minorEastAsia"/>
          <w:sz w:val="24"/>
          <w:szCs w:val="24"/>
        </w:rPr>
      </w:pPr>
      <w:r>
        <w:rPr>
          <w:rFonts w:asciiTheme="minorEastAsia" w:hAnsiTheme="minorEastAsia" w:hint="eastAsia"/>
          <w:sz w:val="24"/>
          <w:szCs w:val="24"/>
        </w:rPr>
        <w:t>《基于边缘计算的监控视频系统的实现和优化》</w:t>
      </w:r>
    </w:p>
    <w:p w14:paraId="37FE5768" w14:textId="67C48B95" w:rsidR="0098219D" w:rsidRDefault="0098219D">
      <w:pPr>
        <w:rPr>
          <w:rFonts w:asciiTheme="minorEastAsia" w:hAnsiTheme="minorEastAsia"/>
          <w:sz w:val="24"/>
          <w:szCs w:val="24"/>
        </w:rPr>
      </w:pPr>
    </w:p>
    <w:p w14:paraId="336BF258" w14:textId="3DC106FA" w:rsidR="0098219D" w:rsidRDefault="00B168A2">
      <w:pPr>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w:t>
      </w:r>
      <w:r>
        <w:rPr>
          <w:rFonts w:asciiTheme="minorEastAsia" w:hAnsiTheme="minorEastAsia" w:hint="eastAsia"/>
          <w:sz w:val="24"/>
          <w:szCs w:val="24"/>
        </w:rPr>
        <w:t>工作</w:t>
      </w:r>
    </w:p>
    <w:p w14:paraId="70034223" w14:textId="5762ED6F" w:rsidR="0098219D" w:rsidRDefault="0098219D">
      <w:pPr>
        <w:rPr>
          <w:rFonts w:asciiTheme="minorEastAsia" w:hAnsiTheme="minorEastAsia"/>
          <w:sz w:val="24"/>
          <w:szCs w:val="24"/>
        </w:rPr>
      </w:pPr>
    </w:p>
    <w:p w14:paraId="480D2702" w14:textId="77777777" w:rsidR="0098219D" w:rsidRDefault="0098219D">
      <w:pPr>
        <w:rPr>
          <w:rFonts w:asciiTheme="minorEastAsia" w:hAnsiTheme="minorEastAsia"/>
          <w:sz w:val="24"/>
          <w:szCs w:val="24"/>
        </w:rPr>
      </w:pPr>
    </w:p>
    <w:p w14:paraId="3B9E5FF4" w14:textId="0E53B342" w:rsidR="0098219D" w:rsidRDefault="0098219D">
      <w:pPr>
        <w:rPr>
          <w:rFonts w:asciiTheme="minorEastAsia" w:hAnsiTheme="minorEastAsia"/>
          <w:sz w:val="24"/>
          <w:szCs w:val="24"/>
        </w:rPr>
      </w:pPr>
    </w:p>
    <w:p w14:paraId="45D3E084" w14:textId="77777777" w:rsidR="0098219D" w:rsidRDefault="0098219D">
      <w:pPr>
        <w:rPr>
          <w:rFonts w:asciiTheme="minorEastAsia" w:hAnsiTheme="minorEastAsia"/>
          <w:sz w:val="24"/>
          <w:szCs w:val="24"/>
        </w:rPr>
      </w:pPr>
    </w:p>
    <w:p w14:paraId="6C590FBA" w14:textId="15C828EE" w:rsidR="0098219D" w:rsidRDefault="0098219D">
      <w:pPr>
        <w:rPr>
          <w:rFonts w:asciiTheme="minorEastAsia" w:hAnsiTheme="minorEastAsia"/>
          <w:sz w:val="24"/>
          <w:szCs w:val="24"/>
        </w:rPr>
      </w:pPr>
    </w:p>
    <w:p w14:paraId="2FBD425D" w14:textId="77777777" w:rsidR="0098219D" w:rsidRDefault="0098219D">
      <w:pPr>
        <w:rPr>
          <w:rFonts w:asciiTheme="minorEastAsia" w:hAnsiTheme="minorEastAsia"/>
          <w:sz w:val="24"/>
          <w:szCs w:val="24"/>
        </w:rPr>
      </w:pPr>
    </w:p>
    <w:p w14:paraId="0AA7C3ED" w14:textId="77777777" w:rsidR="0098219D" w:rsidRDefault="0098219D">
      <w:pPr>
        <w:rPr>
          <w:rFonts w:asciiTheme="minorEastAsia" w:hAnsiTheme="minorEastAsia"/>
          <w:sz w:val="24"/>
          <w:szCs w:val="24"/>
        </w:rPr>
      </w:pPr>
    </w:p>
    <w:p w14:paraId="61142247" w14:textId="4724F618" w:rsidR="0098219D" w:rsidRDefault="0098219D">
      <w:pPr>
        <w:rPr>
          <w:rFonts w:asciiTheme="minorEastAsia" w:hAnsiTheme="minorEastAsia"/>
          <w:sz w:val="24"/>
          <w:szCs w:val="24"/>
        </w:rPr>
      </w:pPr>
    </w:p>
    <w:p w14:paraId="5C73ED0F" w14:textId="35B5B911" w:rsidR="0098219D" w:rsidRDefault="0098219D">
      <w:pPr>
        <w:rPr>
          <w:rFonts w:asciiTheme="minorEastAsia" w:hAnsiTheme="minorEastAsia"/>
          <w:sz w:val="24"/>
          <w:szCs w:val="24"/>
        </w:rPr>
      </w:pPr>
    </w:p>
    <w:p w14:paraId="17898D9B" w14:textId="7CABA7AC" w:rsidR="00826737" w:rsidRDefault="00826737">
      <w:pPr>
        <w:rPr>
          <w:rFonts w:asciiTheme="minorEastAsia" w:hAnsiTheme="minorEastAsia"/>
          <w:sz w:val="24"/>
          <w:szCs w:val="24"/>
        </w:rPr>
      </w:pPr>
    </w:p>
    <w:sectPr w:rsidR="00826737" w:rsidSect="00C75E3A">
      <w:headerReference w:type="default" r:id="rId70"/>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Zijia Mo" w:date="2021-03-19T16:46:00Z" w:initials="MO">
    <w:p w14:paraId="525A4CB1" w14:textId="5F09C0A5" w:rsidR="005B0E08" w:rsidRDefault="005B0E08">
      <w:pPr>
        <w:pStyle w:val="a8"/>
        <w:rPr>
          <w:rFonts w:ascii="宋体" w:hAnsi="宋体"/>
          <w:sz w:val="24"/>
        </w:rPr>
      </w:pPr>
      <w:r>
        <w:rPr>
          <w:rStyle w:val="af3"/>
        </w:rPr>
        <w:annotationRef/>
      </w:r>
      <w:r w:rsidRPr="00A47F50">
        <w:rPr>
          <w:rFonts w:ascii="宋体" w:hAnsi="宋体" w:hint="eastAsia"/>
          <w:sz w:val="24"/>
        </w:rPr>
        <w:t>重点说明本项科研的目的和意义、研究方法、研究成果、结论，注意突出具有创新性的成果和新见解的部分。</w:t>
      </w:r>
    </w:p>
    <w:p w14:paraId="7100D550" w14:textId="082A1ED2" w:rsidR="005B0E08" w:rsidRDefault="005B0E08">
      <w:pPr>
        <w:pStyle w:val="a8"/>
        <w:rPr>
          <w:rFonts w:ascii="宋体" w:hAnsi="宋体"/>
          <w:sz w:val="24"/>
        </w:rPr>
      </w:pPr>
    </w:p>
    <w:p w14:paraId="5A25A5C8" w14:textId="77777777" w:rsidR="005B0E08" w:rsidRDefault="005B0E08">
      <w:pPr>
        <w:pStyle w:val="a8"/>
        <w:rPr>
          <w:rFonts w:ascii="宋体" w:hAnsi="宋体"/>
          <w:sz w:val="24"/>
        </w:rPr>
      </w:pPr>
    </w:p>
    <w:p w14:paraId="33660B78" w14:textId="77777777" w:rsidR="005B0E08" w:rsidRDefault="005B0E08">
      <w:pPr>
        <w:pStyle w:val="a8"/>
        <w:rPr>
          <w:rFonts w:ascii="宋体" w:hAnsi="宋体"/>
          <w:sz w:val="24"/>
        </w:rPr>
      </w:pPr>
      <w:r>
        <w:rPr>
          <w:rFonts w:ascii="宋体" w:hAnsi="宋体" w:hint="eastAsia"/>
          <w:sz w:val="24"/>
        </w:rPr>
        <w:t>摘要文字表达太差</w:t>
      </w:r>
    </w:p>
    <w:p w14:paraId="6E6620EB" w14:textId="77777777" w:rsidR="005B0E08" w:rsidRDefault="005B0E08">
      <w:pPr>
        <w:pStyle w:val="a8"/>
        <w:rPr>
          <w:rFonts w:ascii="宋体" w:hAnsi="宋体"/>
          <w:sz w:val="24"/>
        </w:rPr>
      </w:pPr>
    </w:p>
    <w:p w14:paraId="6AC409E6" w14:textId="77777777" w:rsidR="005B0E08" w:rsidRDefault="005B0E08">
      <w:pPr>
        <w:pStyle w:val="a8"/>
      </w:pPr>
    </w:p>
    <w:p w14:paraId="3D7218DD" w14:textId="17C28961" w:rsidR="005B0E08" w:rsidRDefault="005B0E08">
      <w:pPr>
        <w:pStyle w:val="a8"/>
      </w:pPr>
      <w:r>
        <w:rPr>
          <w:rFonts w:hint="eastAsia"/>
        </w:rPr>
        <w:t>论文研究的什么？——实时视频分析</w:t>
      </w:r>
    </w:p>
    <w:p w14:paraId="280B541B" w14:textId="77777777" w:rsidR="005B0E08" w:rsidRDefault="005B0E08" w:rsidP="00463123">
      <w:pPr>
        <w:pStyle w:val="a8"/>
        <w:numPr>
          <w:ilvl w:val="0"/>
          <w:numId w:val="14"/>
        </w:numPr>
      </w:pPr>
      <w:r>
        <w:rPr>
          <w:rFonts w:hint="eastAsia"/>
        </w:rPr>
        <w:t>实时视频分析的背景——一句话</w:t>
      </w:r>
    </w:p>
    <w:p w14:paraId="0B2B8558" w14:textId="77777777" w:rsidR="005B0E08" w:rsidRDefault="005B0E08" w:rsidP="00463123">
      <w:pPr>
        <w:pStyle w:val="a8"/>
        <w:numPr>
          <w:ilvl w:val="0"/>
          <w:numId w:val="14"/>
        </w:numPr>
      </w:pPr>
      <w:r>
        <w:rPr>
          <w:rFonts w:hint="eastAsia"/>
        </w:rPr>
        <w:t>实时视频分析现在有什么问题——</w:t>
      </w:r>
      <w:r>
        <w:rPr>
          <w:rFonts w:hint="eastAsia"/>
        </w:rPr>
        <w:t>1</w:t>
      </w:r>
      <w:r>
        <w:rPr>
          <w:rFonts w:hint="eastAsia"/>
        </w:rPr>
        <w:t>、</w:t>
      </w:r>
      <w:r>
        <w:rPr>
          <w:rFonts w:hint="eastAsia"/>
        </w:rPr>
        <w:t>2</w:t>
      </w:r>
      <w:r>
        <w:rPr>
          <w:rFonts w:hint="eastAsia"/>
        </w:rPr>
        <w:t>句话</w:t>
      </w:r>
    </w:p>
    <w:p w14:paraId="111221D7" w14:textId="77777777" w:rsidR="005B0E08" w:rsidRDefault="005B0E08" w:rsidP="00463123">
      <w:pPr>
        <w:pStyle w:val="a8"/>
        <w:numPr>
          <w:ilvl w:val="0"/>
          <w:numId w:val="14"/>
        </w:numPr>
      </w:pPr>
      <w:r>
        <w:rPr>
          <w:rFonts w:hint="eastAsia"/>
        </w:rPr>
        <w:t>边缘计算技术可以在某种程度上解决上面的问题</w:t>
      </w:r>
    </w:p>
    <w:p w14:paraId="2F9FD6C6" w14:textId="225EF9CA" w:rsidR="005B0E08" w:rsidRDefault="005B0E08" w:rsidP="00463123">
      <w:pPr>
        <w:pStyle w:val="a8"/>
        <w:numPr>
          <w:ilvl w:val="0"/>
          <w:numId w:val="14"/>
        </w:numPr>
      </w:pPr>
      <w:r>
        <w:rPr>
          <w:rFonts w:hint="eastAsia"/>
        </w:rPr>
        <w:t>但是将边缘计算应用于实时视频分析上又会产生什么问题——这才是本文的重点研究目的</w:t>
      </w:r>
    </w:p>
    <w:p w14:paraId="45C58E2C" w14:textId="77777777" w:rsidR="005B0E08" w:rsidRDefault="005B0E08" w:rsidP="00463123">
      <w:pPr>
        <w:pStyle w:val="a8"/>
        <w:numPr>
          <w:ilvl w:val="0"/>
          <w:numId w:val="14"/>
        </w:numPr>
      </w:pPr>
      <w:r>
        <w:rPr>
          <w:rFonts w:hint="eastAsia"/>
        </w:rPr>
        <w:t>介绍本文研究内容及研究方法</w:t>
      </w:r>
    </w:p>
    <w:p w14:paraId="54536019" w14:textId="3FE22B85" w:rsidR="005B0E08" w:rsidRDefault="005B0E08" w:rsidP="00463123">
      <w:pPr>
        <w:pStyle w:val="a8"/>
        <w:numPr>
          <w:ilvl w:val="0"/>
          <w:numId w:val="14"/>
        </w:numPr>
      </w:pPr>
      <w:r>
        <w:rPr>
          <w:rFonts w:hint="eastAsia"/>
        </w:rPr>
        <w:t>本文研究成果</w:t>
      </w:r>
    </w:p>
  </w:comment>
  <w:comment w:id="40" w:author="Zijia Mo" w:date="2021-03-19T17:05:00Z" w:initials="MO">
    <w:p w14:paraId="62AC668E" w14:textId="3BDDD0A3" w:rsidR="005B0E08" w:rsidRDefault="005B0E08">
      <w:pPr>
        <w:pStyle w:val="a8"/>
      </w:pPr>
      <w:r>
        <w:rPr>
          <w:rStyle w:val="af3"/>
        </w:rPr>
        <w:annotationRef/>
      </w:r>
      <w:r>
        <w:rPr>
          <w:rFonts w:hint="eastAsia"/>
        </w:rPr>
        <w:t>边缘计算和云边协同区分，到底是哪一个</w:t>
      </w:r>
    </w:p>
  </w:comment>
  <w:comment w:id="48" w:author="Zijia Mo" w:date="2021-04-06T16:02:00Z" w:initials="MO">
    <w:p w14:paraId="1FDC8287" w14:textId="6EC20441" w:rsidR="003266D9" w:rsidRDefault="003266D9">
      <w:pPr>
        <w:pStyle w:val="a8"/>
      </w:pPr>
      <w:r>
        <w:rPr>
          <w:rStyle w:val="af3"/>
        </w:rPr>
        <w:annotationRef/>
      </w:r>
      <w:r>
        <w:rPr>
          <w:rFonts w:hint="eastAsia"/>
        </w:rPr>
        <w:t>这段你自己写</w:t>
      </w:r>
    </w:p>
  </w:comment>
  <w:comment w:id="52" w:author="Zijia Mo" w:date="2021-03-19T17:09:00Z" w:initials="MO">
    <w:p w14:paraId="3AD8767A" w14:textId="77777777" w:rsidR="005B0E08" w:rsidRDefault="005B0E08">
      <w:pPr>
        <w:pStyle w:val="a8"/>
      </w:pPr>
      <w:r>
        <w:rPr>
          <w:rStyle w:val="af3"/>
        </w:rPr>
        <w:annotationRef/>
      </w:r>
      <w:r>
        <w:rPr>
          <w:rFonts w:hint="eastAsia"/>
        </w:rPr>
        <w:t>目录格式错误</w:t>
      </w:r>
    </w:p>
    <w:p w14:paraId="1F42106F" w14:textId="77777777" w:rsidR="005B0E08" w:rsidRDefault="005B0E08">
      <w:pPr>
        <w:pStyle w:val="a8"/>
      </w:pPr>
    </w:p>
    <w:p w14:paraId="3B9CB646" w14:textId="77777777" w:rsidR="005B0E08" w:rsidRDefault="005B0E08">
      <w:pPr>
        <w:pStyle w:val="a8"/>
      </w:pPr>
      <w:r>
        <w:rPr>
          <w:rFonts w:hint="eastAsia"/>
        </w:rPr>
        <w:t>第一章</w:t>
      </w:r>
      <w:r>
        <w:rPr>
          <w:rFonts w:hint="eastAsia"/>
        </w:rPr>
        <w:t xml:space="preserve"> </w:t>
      </w:r>
      <w:r>
        <w:t xml:space="preserve">1.2 </w:t>
      </w:r>
      <w:r>
        <w:rPr>
          <w:rFonts w:hint="eastAsia"/>
        </w:rPr>
        <w:t>研究现状下的子标题取消</w:t>
      </w:r>
    </w:p>
    <w:p w14:paraId="4A8ADB28" w14:textId="77777777" w:rsidR="005B0E08" w:rsidRDefault="005B0E08">
      <w:pPr>
        <w:pStyle w:val="a8"/>
      </w:pPr>
      <w:r>
        <w:rPr>
          <w:rFonts w:hint="eastAsia"/>
        </w:rPr>
        <w:t>第一章</w:t>
      </w:r>
      <w:r>
        <w:rPr>
          <w:rFonts w:hint="eastAsia"/>
        </w:rPr>
        <w:t xml:space="preserve"> </w:t>
      </w:r>
      <w:r>
        <w:t xml:space="preserve">1.4 </w:t>
      </w:r>
      <w:r>
        <w:rPr>
          <w:rFonts w:hint="eastAsia"/>
        </w:rPr>
        <w:t>硕士期间的工作和成果移到最后面</w:t>
      </w:r>
    </w:p>
    <w:p w14:paraId="2E202D28" w14:textId="77777777" w:rsidR="005B0E08" w:rsidRDefault="005B0E08">
      <w:pPr>
        <w:pStyle w:val="a8"/>
      </w:pPr>
      <w:r>
        <w:rPr>
          <w:rFonts w:hint="eastAsia"/>
        </w:rPr>
        <w:t>第一章</w:t>
      </w:r>
      <w:r>
        <w:rPr>
          <w:rFonts w:hint="eastAsia"/>
        </w:rPr>
        <w:t xml:space="preserve"> </w:t>
      </w:r>
      <w:r>
        <w:rPr>
          <w:rFonts w:hint="eastAsia"/>
        </w:rPr>
        <w:t>增加论文组织结构</w:t>
      </w:r>
    </w:p>
    <w:p w14:paraId="4688D1D1" w14:textId="77777777" w:rsidR="005B0E08" w:rsidRDefault="005B0E08">
      <w:pPr>
        <w:pStyle w:val="a8"/>
      </w:pPr>
    </w:p>
    <w:p w14:paraId="6BED7DB7" w14:textId="77777777" w:rsidR="005B0E08" w:rsidRDefault="005B0E08">
      <w:pPr>
        <w:pStyle w:val="a8"/>
      </w:pPr>
      <w:r>
        <w:rPr>
          <w:rFonts w:hint="eastAsia"/>
        </w:rPr>
        <w:t>第二章</w:t>
      </w:r>
      <w:r>
        <w:rPr>
          <w:rFonts w:hint="eastAsia"/>
        </w:rPr>
        <w:t xml:space="preserve"> </w:t>
      </w:r>
      <w:r>
        <w:rPr>
          <w:rFonts w:hint="eastAsia"/>
        </w:rPr>
        <w:t>内容应该是与整个系统架构相关，一般是系统的设计和需求分析</w:t>
      </w:r>
    </w:p>
    <w:p w14:paraId="4F3105CD" w14:textId="77777777" w:rsidR="005B0E08" w:rsidRDefault="005B0E08">
      <w:pPr>
        <w:pStyle w:val="a8"/>
      </w:pPr>
    </w:p>
    <w:p w14:paraId="293E0831" w14:textId="77777777" w:rsidR="005B0E08" w:rsidRDefault="005B0E08">
      <w:pPr>
        <w:pStyle w:val="a8"/>
      </w:pPr>
      <w:r>
        <w:rPr>
          <w:rFonts w:hint="eastAsia"/>
        </w:rPr>
        <w:t>第三章</w:t>
      </w:r>
      <w:r>
        <w:rPr>
          <w:rFonts w:hint="eastAsia"/>
        </w:rPr>
        <w:t xml:space="preserve"> 3</w:t>
      </w:r>
      <w:r>
        <w:t xml:space="preserve">.4 </w:t>
      </w:r>
      <w:r>
        <w:rPr>
          <w:rFonts w:hint="eastAsia"/>
        </w:rPr>
        <w:t>还有错别字</w:t>
      </w:r>
    </w:p>
    <w:p w14:paraId="1192117A" w14:textId="77777777" w:rsidR="005B0E08" w:rsidRDefault="005B0E08">
      <w:pPr>
        <w:pStyle w:val="a8"/>
      </w:pPr>
    </w:p>
    <w:p w14:paraId="5F191538" w14:textId="77777777" w:rsidR="005B0E08" w:rsidRDefault="005B0E08">
      <w:pPr>
        <w:pStyle w:val="a8"/>
      </w:pPr>
    </w:p>
    <w:p w14:paraId="612EB335" w14:textId="77777777" w:rsidR="005B0E08" w:rsidRDefault="005B0E08">
      <w:pPr>
        <w:pStyle w:val="a8"/>
      </w:pPr>
      <w:r>
        <w:rPr>
          <w:rFonts w:hint="eastAsia"/>
        </w:rPr>
        <w:t>第五章</w:t>
      </w:r>
      <w:r>
        <w:rPr>
          <w:rFonts w:hint="eastAsia"/>
        </w:rPr>
        <w:t xml:space="preserve"> </w:t>
      </w:r>
      <w:r>
        <w:rPr>
          <w:rFonts w:hint="eastAsia"/>
        </w:rPr>
        <w:t>应该是系统的优化和评测</w:t>
      </w:r>
    </w:p>
    <w:p w14:paraId="5AE8E14B" w14:textId="77777777" w:rsidR="005B0E08" w:rsidRDefault="005B0E08">
      <w:pPr>
        <w:pStyle w:val="a8"/>
      </w:pPr>
      <w:r>
        <w:rPr>
          <w:rFonts w:hint="eastAsia"/>
        </w:rPr>
        <w:t>没有体现系统的性能</w:t>
      </w:r>
    </w:p>
    <w:p w14:paraId="6ED72E65" w14:textId="77777777" w:rsidR="005B0E08" w:rsidRDefault="005B0E08">
      <w:pPr>
        <w:pStyle w:val="a8"/>
      </w:pPr>
      <w:r>
        <w:rPr>
          <w:rFonts w:hint="eastAsia"/>
        </w:rPr>
        <w:t>也没有体现优化的成果</w:t>
      </w:r>
    </w:p>
    <w:p w14:paraId="27649466" w14:textId="77777777" w:rsidR="005B0E08" w:rsidRDefault="005B0E08">
      <w:pPr>
        <w:pStyle w:val="a8"/>
      </w:pPr>
    </w:p>
    <w:p w14:paraId="18EDBA07" w14:textId="530207F2" w:rsidR="005B0E08" w:rsidRDefault="005B0E08">
      <w:pPr>
        <w:pStyle w:val="a8"/>
      </w:pPr>
      <w:r>
        <w:rPr>
          <w:rFonts w:hint="eastAsia"/>
        </w:rPr>
        <w:t>全文需要重新组织结构</w:t>
      </w:r>
    </w:p>
  </w:comment>
  <w:comment w:id="60" w:author="Zijia Mo" w:date="2021-03-19T17:33:00Z" w:initials="MO">
    <w:p w14:paraId="733D54F7" w14:textId="772709AF" w:rsidR="005B0E08" w:rsidRDefault="005B0E08">
      <w:pPr>
        <w:pStyle w:val="a8"/>
      </w:pPr>
      <w:r>
        <w:rPr>
          <w:rStyle w:val="af3"/>
        </w:rPr>
        <w:annotationRef/>
      </w:r>
      <w:r>
        <w:rPr>
          <w:rFonts w:hint="eastAsia"/>
        </w:rPr>
        <w:t>基于云的视频分析系统展开描述</w:t>
      </w:r>
    </w:p>
  </w:comment>
  <w:comment w:id="64" w:author="Zijia Mo" w:date="2021-03-19T17:38:00Z" w:initials="MO">
    <w:p w14:paraId="2B901E6F" w14:textId="70A25EC1" w:rsidR="005B0E08" w:rsidRDefault="005B0E08">
      <w:pPr>
        <w:pStyle w:val="a8"/>
      </w:pPr>
      <w:r>
        <w:rPr>
          <w:rStyle w:val="af3"/>
        </w:rPr>
        <w:annotationRef/>
      </w:r>
      <w:r>
        <w:rPr>
          <w:rFonts w:hint="eastAsia"/>
        </w:rPr>
        <w:t>参考文献去哪了？</w:t>
      </w:r>
    </w:p>
  </w:comment>
  <w:comment w:id="65" w:author="Microsoft Office User" w:date="2021-03-30T20:12:00Z" w:initials="MOU">
    <w:p w14:paraId="45EEBE06" w14:textId="77777777" w:rsidR="005B0E08" w:rsidRDefault="005B0E08" w:rsidP="00CA657C">
      <w:pPr>
        <w:pStyle w:val="a8"/>
      </w:pPr>
      <w:r>
        <w:rPr>
          <w:rStyle w:val="af3"/>
        </w:rPr>
        <w:annotationRef/>
      </w:r>
      <w:r>
        <w:rPr>
          <w:rFonts w:hint="eastAsia"/>
        </w:rPr>
        <w:t>引用</w:t>
      </w:r>
    </w:p>
  </w:comment>
  <w:comment w:id="85" w:author="Microsoft Office User" w:date="2021-04-01T09:27:00Z" w:initials="MOU">
    <w:p w14:paraId="1C37ED53" w14:textId="4D27E7D5" w:rsidR="005B0E08" w:rsidRDefault="005B0E08">
      <w:pPr>
        <w:pStyle w:val="a8"/>
      </w:pPr>
      <w:r>
        <w:rPr>
          <w:rStyle w:val="af3"/>
        </w:rPr>
        <w:annotationRef/>
      </w:r>
      <w:r>
        <w:rPr>
          <w:rFonts w:hint="eastAsia"/>
        </w:rPr>
        <w:t>《基于</w:t>
      </w:r>
      <w:proofErr w:type="spellStart"/>
      <w:r>
        <w:rPr>
          <w:rFonts w:hint="eastAsia"/>
        </w:rPr>
        <w:t>zk</w:t>
      </w:r>
      <w:proofErr w:type="spellEnd"/>
      <w:r>
        <w:rPr>
          <w:rFonts w:hint="eastAsia"/>
        </w:rPr>
        <w:t>的配置中心系统设计与实现》</w:t>
      </w:r>
    </w:p>
  </w:comment>
  <w:comment w:id="89" w:author="Microsoft Office User" w:date="2021-03-31T00:18:00Z" w:initials="MOU">
    <w:p w14:paraId="20194552" w14:textId="4A0476F4" w:rsidR="005B0E08" w:rsidRDefault="005B0E08">
      <w:pPr>
        <w:pStyle w:val="a8"/>
      </w:pPr>
      <w:r>
        <w:rPr>
          <w:rStyle w:val="af3"/>
        </w:rPr>
        <w:annotationRef/>
      </w:r>
      <w:r>
        <w:rPr>
          <w:rFonts w:hint="eastAsia"/>
        </w:rPr>
        <w:t>具体介绍一下</w:t>
      </w:r>
    </w:p>
  </w:comment>
  <w:comment w:id="92" w:author="Microsoft Office User" w:date="2021-03-31T00:46:00Z" w:initials="MOU">
    <w:p w14:paraId="7A2F9220" w14:textId="27467D68" w:rsidR="005B0E08" w:rsidRDefault="005B0E08">
      <w:pPr>
        <w:pStyle w:val="a8"/>
      </w:pPr>
      <w:r>
        <w:rPr>
          <w:rStyle w:val="af3"/>
        </w:rPr>
        <w:annotationRef/>
      </w:r>
      <w:r>
        <w:rPr>
          <w:rFonts w:hint="eastAsia"/>
        </w:rPr>
        <w:t>放在优化那一章</w:t>
      </w:r>
    </w:p>
  </w:comment>
  <w:comment w:id="106" w:author="Zijia Mo" w:date="2021-04-06T09:12:00Z" w:initials="MO">
    <w:p w14:paraId="03984154" w14:textId="71240BFA" w:rsidR="003266D9" w:rsidRDefault="003266D9">
      <w:pPr>
        <w:pStyle w:val="a8"/>
        <w:rPr>
          <w:rFonts w:hint="eastAsia"/>
        </w:rPr>
      </w:pPr>
      <w:r>
        <w:rPr>
          <w:rStyle w:val="af3"/>
        </w:rPr>
        <w:annotationRef/>
      </w:r>
      <w:r>
        <w:rPr>
          <w:rFonts w:hint="eastAsia"/>
        </w:rPr>
        <w:t>章节前面加一段简介，</w:t>
      </w:r>
      <w:r>
        <w:rPr>
          <w:rFonts w:hint="eastAsia"/>
        </w:rPr>
        <w:t>5</w:t>
      </w:r>
      <w:r>
        <w:t>-6</w:t>
      </w:r>
      <w:r>
        <w:rPr>
          <w:rFonts w:hint="eastAsia"/>
        </w:rPr>
        <w:t>行</w:t>
      </w:r>
    </w:p>
  </w:comment>
  <w:comment w:id="108" w:author="Zijia Mo" w:date="2021-04-06T09:15:00Z" w:initials="MO">
    <w:p w14:paraId="129A6E73" w14:textId="18828781" w:rsidR="003266D9" w:rsidRDefault="003266D9">
      <w:pPr>
        <w:pStyle w:val="a8"/>
      </w:pPr>
      <w:r>
        <w:rPr>
          <w:rStyle w:val="af3"/>
        </w:rPr>
        <w:annotationRef/>
      </w:r>
      <w:r>
        <w:rPr>
          <w:rFonts w:hint="eastAsia"/>
        </w:rPr>
        <w:t>介绍下面的算法在本架构中的什么位置</w:t>
      </w:r>
    </w:p>
  </w:comment>
  <w:comment w:id="107" w:author="Zijia Mo" w:date="2021-04-06T09:13:00Z" w:initials="MO">
    <w:p w14:paraId="3CF956C8" w14:textId="4962D2D3" w:rsidR="003266D9" w:rsidRDefault="003266D9">
      <w:pPr>
        <w:pStyle w:val="a8"/>
        <w:rPr>
          <w:rFonts w:hint="eastAsia"/>
        </w:rPr>
      </w:pPr>
      <w:r>
        <w:rPr>
          <w:rStyle w:val="af3"/>
        </w:rPr>
        <w:annotationRef/>
      </w:r>
      <w:r>
        <w:rPr>
          <w:rFonts w:hint="eastAsia"/>
        </w:rPr>
        <w:t>图片加编号，如图所示，分为。。层，每层是。。。以序号的形式展开</w:t>
      </w:r>
    </w:p>
  </w:comment>
  <w:comment w:id="109" w:author="Zijia Mo" w:date="2021-04-06T09:15:00Z" w:initials="MO">
    <w:p w14:paraId="545FA653" w14:textId="51C58017" w:rsidR="003266D9" w:rsidRDefault="003266D9">
      <w:pPr>
        <w:pStyle w:val="a8"/>
        <w:rPr>
          <w:rFonts w:hint="eastAsia"/>
        </w:rPr>
      </w:pPr>
      <w:r>
        <w:rPr>
          <w:rStyle w:val="af3"/>
        </w:rPr>
        <w:annotationRef/>
      </w:r>
      <w:r>
        <w:rPr>
          <w:rFonts w:hint="eastAsia"/>
        </w:rPr>
        <w:t>并非创造性的</w:t>
      </w:r>
    </w:p>
  </w:comment>
  <w:comment w:id="110" w:author="Zijia Mo" w:date="2021-04-06T09:16:00Z" w:initials="MO">
    <w:p w14:paraId="5C5A7BBC" w14:textId="4079129F" w:rsidR="003266D9" w:rsidRDefault="003266D9">
      <w:pPr>
        <w:pStyle w:val="a8"/>
      </w:pPr>
      <w:r>
        <w:rPr>
          <w:rStyle w:val="af3"/>
        </w:rPr>
        <w:annotationRef/>
      </w:r>
      <w:r>
        <w:rPr>
          <w:rFonts w:hint="eastAsia"/>
        </w:rPr>
        <w:t>视频分析算法、模型、方法</w:t>
      </w:r>
    </w:p>
  </w:comment>
  <w:comment w:id="111" w:author="Zijia Mo" w:date="2021-04-06T09:18:00Z" w:initials="MO">
    <w:p w14:paraId="0F3DD8CA" w14:textId="77777777" w:rsidR="003266D9" w:rsidRDefault="003266D9">
      <w:pPr>
        <w:pStyle w:val="a8"/>
      </w:pPr>
      <w:r>
        <w:rPr>
          <w:rStyle w:val="af3"/>
        </w:rPr>
        <w:annotationRef/>
      </w:r>
      <w:r>
        <w:rPr>
          <w:rFonts w:hint="eastAsia"/>
        </w:rPr>
        <w:t>大标题就一个，小节分两个，为不同的角度，怎么去视频分析，怎么在轻量级服务器情况下视频分析</w:t>
      </w:r>
    </w:p>
    <w:p w14:paraId="1FF9FD4C" w14:textId="7710131D" w:rsidR="003266D9" w:rsidRDefault="003266D9">
      <w:pPr>
        <w:pStyle w:val="a8"/>
        <w:rPr>
          <w:rFonts w:hint="eastAsia"/>
        </w:rPr>
      </w:pPr>
      <w:r>
        <w:rPr>
          <w:rFonts w:hint="eastAsia"/>
        </w:rPr>
        <w:t>画一个示意图表达算法之间的关系</w:t>
      </w:r>
    </w:p>
  </w:comment>
  <w:comment w:id="112" w:author="Zijia Mo" w:date="2021-04-02T10:13:00Z" w:initials="MO">
    <w:p w14:paraId="19A68C3E" w14:textId="77777777" w:rsidR="00EC250A" w:rsidRDefault="00EC250A" w:rsidP="00EC250A">
      <w:pPr>
        <w:pStyle w:val="a8"/>
      </w:pPr>
      <w:r>
        <w:rPr>
          <w:rStyle w:val="af3"/>
        </w:rPr>
        <w:annotationRef/>
      </w:r>
      <w:r>
        <w:rPr>
          <w:rFonts w:hint="eastAsia"/>
        </w:rPr>
        <w:t>本节主要描述了什么</w:t>
      </w:r>
    </w:p>
    <w:p w14:paraId="255EEB62" w14:textId="77777777" w:rsidR="00EC250A" w:rsidRDefault="00EC250A" w:rsidP="00EC250A">
      <w:pPr>
        <w:pStyle w:val="a8"/>
      </w:pPr>
      <w:r>
        <w:rPr>
          <w:rFonts w:hint="eastAsia"/>
        </w:rPr>
        <w:t>问题</w:t>
      </w:r>
    </w:p>
    <w:p w14:paraId="4578E5AB" w14:textId="77777777" w:rsidR="00EC250A" w:rsidRDefault="00EC250A" w:rsidP="00EC250A">
      <w:pPr>
        <w:pStyle w:val="a8"/>
      </w:pPr>
      <w:r>
        <w:rPr>
          <w:rFonts w:hint="eastAsia"/>
        </w:rPr>
        <w:t>本文针对。。。问题，提出了。。。。算法，算法的概括内容，优化目的或者优化结果、性能；第二个算法。。。。</w:t>
      </w:r>
    </w:p>
    <w:p w14:paraId="4A0FAD82" w14:textId="77777777" w:rsidR="00EC250A" w:rsidRDefault="00EC250A" w:rsidP="00EC250A">
      <w:pPr>
        <w:pStyle w:val="a8"/>
      </w:pPr>
      <w:r>
        <w:rPr>
          <w:rFonts w:hint="eastAsia"/>
        </w:rPr>
        <w:t>总结</w:t>
      </w:r>
    </w:p>
  </w:comment>
  <w:comment w:id="117" w:author="Zijia Mo" w:date="2021-04-02T10:22:00Z" w:initials="MO">
    <w:p w14:paraId="56802CA4" w14:textId="77777777" w:rsidR="00EC250A" w:rsidRDefault="00EC250A" w:rsidP="00EC250A">
      <w:pPr>
        <w:pStyle w:val="a8"/>
      </w:pPr>
      <w:r>
        <w:rPr>
          <w:rStyle w:val="af3"/>
        </w:rPr>
        <w:annotationRef/>
      </w:r>
      <w:r>
        <w:rPr>
          <w:rFonts w:hint="eastAsia"/>
        </w:rPr>
        <w:t>介绍这个算法跟上面的关系，一两句。任务调度层面，同样也出现。。。问题，针对于。。。问题，本文提出了。。。。</w:t>
      </w:r>
    </w:p>
  </w:comment>
  <w:comment w:id="136" w:author="Zijia Mo" w:date="2021-03-19T19:32:00Z" w:initials="MO">
    <w:p w14:paraId="7CC9ACCF" w14:textId="77777777" w:rsidR="00187A39" w:rsidRDefault="00187A39" w:rsidP="00187A39">
      <w:pPr>
        <w:pStyle w:val="a8"/>
      </w:pPr>
      <w:r>
        <w:rPr>
          <w:rStyle w:val="af3"/>
        </w:rPr>
        <w:annotationRef/>
      </w:r>
      <w:r>
        <w:rPr>
          <w:rFonts w:hint="eastAsia"/>
        </w:rPr>
        <w:t>数据集是哪个？在什么设备上应用的？</w:t>
      </w:r>
    </w:p>
    <w:p w14:paraId="5FF76AC6" w14:textId="77777777" w:rsidR="00187A39" w:rsidRDefault="00187A39" w:rsidP="00187A39">
      <w:pPr>
        <w:pStyle w:val="a8"/>
      </w:pPr>
      <w:r>
        <w:rPr>
          <w:rFonts w:hint="eastAsia"/>
        </w:rPr>
        <w:t>实验环境需要写出来</w:t>
      </w:r>
    </w:p>
  </w:comment>
  <w:comment w:id="139" w:author="Zijia Mo" w:date="2021-04-02T10:26:00Z" w:initials="MO">
    <w:p w14:paraId="1BD897AE" w14:textId="77777777" w:rsidR="003B7281" w:rsidRDefault="003B7281" w:rsidP="003B7281">
      <w:pPr>
        <w:pStyle w:val="a8"/>
      </w:pPr>
      <w:r>
        <w:rPr>
          <w:rStyle w:val="af3"/>
        </w:rPr>
        <w:annotationRef/>
      </w:r>
      <w:r>
        <w:rPr>
          <w:rFonts w:hint="eastAsia"/>
        </w:rPr>
        <w:t>每张实验图要详细解释，大概六行</w:t>
      </w:r>
    </w:p>
    <w:p w14:paraId="5F3FA249" w14:textId="77777777" w:rsidR="003B7281" w:rsidRDefault="003B7281" w:rsidP="003B7281">
      <w:pPr>
        <w:pStyle w:val="a8"/>
      </w:pPr>
      <w:r>
        <w:rPr>
          <w:rFonts w:hint="eastAsia"/>
        </w:rPr>
        <w:t>多个方面测试，别人的做对比</w:t>
      </w:r>
    </w:p>
    <w:p w14:paraId="2741AD94" w14:textId="77777777" w:rsidR="003B7281" w:rsidRDefault="003B7281" w:rsidP="003B7281">
      <w:pPr>
        <w:pStyle w:val="a8"/>
      </w:pPr>
      <w:r>
        <w:rPr>
          <w:rFonts w:hint="eastAsia"/>
        </w:rPr>
        <w:t>丢包率、准确率、、、、</w:t>
      </w:r>
    </w:p>
  </w:comment>
  <w:comment w:id="147" w:author="Zijia Mo" w:date="2021-03-19T19:53:00Z" w:initials="MO">
    <w:p w14:paraId="70E91EA6" w14:textId="77777777" w:rsidR="005B0E08" w:rsidRDefault="005B0E08">
      <w:pPr>
        <w:pStyle w:val="a8"/>
      </w:pPr>
      <w:r>
        <w:rPr>
          <w:rStyle w:val="af3"/>
        </w:rPr>
        <w:annotationRef/>
      </w:r>
      <w:r>
        <w:rPr>
          <w:rFonts w:hint="eastAsia"/>
        </w:rPr>
        <w:t>参考文献格式错误</w:t>
      </w:r>
    </w:p>
    <w:p w14:paraId="64B3437D" w14:textId="396FCA65" w:rsidR="005B0E08" w:rsidRDefault="005B0E08">
      <w:pPr>
        <w:pStyle w:val="a8"/>
      </w:pPr>
      <w:r>
        <w:rPr>
          <w:rFonts w:hint="eastAsia"/>
        </w:rPr>
        <w:t>参考文献在文中的顺序非常混乱</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4536019" w15:done="0"/>
  <w15:commentEx w15:paraId="62AC668E" w15:done="0"/>
  <w15:commentEx w15:paraId="1FDC8287" w15:done="0"/>
  <w15:commentEx w15:paraId="18EDBA07" w15:done="0"/>
  <w15:commentEx w15:paraId="733D54F7" w15:done="0"/>
  <w15:commentEx w15:paraId="2B901E6F" w15:done="0"/>
  <w15:commentEx w15:paraId="45EEBE06" w15:done="0"/>
  <w15:commentEx w15:paraId="1C37ED53" w15:done="0"/>
  <w15:commentEx w15:paraId="20194552" w15:done="0"/>
  <w15:commentEx w15:paraId="7A2F9220" w15:done="0"/>
  <w15:commentEx w15:paraId="03984154" w15:done="0"/>
  <w15:commentEx w15:paraId="129A6E73" w15:done="0"/>
  <w15:commentEx w15:paraId="3CF956C8" w15:done="0"/>
  <w15:commentEx w15:paraId="545FA653" w15:done="0"/>
  <w15:commentEx w15:paraId="5C5A7BBC" w15:done="0"/>
  <w15:commentEx w15:paraId="1FF9FD4C" w15:done="0"/>
  <w15:commentEx w15:paraId="4A0FAD82" w15:done="0"/>
  <w15:commentEx w15:paraId="56802CA4" w15:done="0"/>
  <w15:commentEx w15:paraId="5FF76AC6" w15:done="0"/>
  <w15:commentEx w15:paraId="2741AD94" w15:done="0"/>
  <w15:commentEx w15:paraId="64B343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F53CA" w16cex:dateUtc="2021-03-19T08:46:00Z"/>
  <w16cex:commentExtensible w16cex:durableId="23FF585D" w16cex:dateUtc="2021-03-19T09:05:00Z"/>
  <w16cex:commentExtensible w16cex:durableId="2417048E" w16cex:dateUtc="2021-04-06T08:02:00Z"/>
  <w16cex:commentExtensible w16cex:durableId="23FF593E" w16cex:dateUtc="2021-03-19T09:09:00Z"/>
  <w16cex:commentExtensible w16cex:durableId="23FF5F02" w16cex:dateUtc="2021-03-19T09:33:00Z"/>
  <w16cex:commentExtensible w16cex:durableId="23FF6008" w16cex:dateUtc="2021-03-19T09:38:00Z"/>
  <w16cex:commentExtensible w16cex:durableId="2416A47F" w16cex:dateUtc="2021-04-06T01:12:00Z"/>
  <w16cex:commentExtensible w16cex:durableId="2416A54D" w16cex:dateUtc="2021-04-06T01:15:00Z"/>
  <w16cex:commentExtensible w16cex:durableId="2416A4B2" w16cex:dateUtc="2021-04-06T01:13:00Z"/>
  <w16cex:commentExtensible w16cex:durableId="2416A519" w16cex:dateUtc="2021-04-06T01:15:00Z"/>
  <w16cex:commentExtensible w16cex:durableId="2416A568" w16cex:dateUtc="2021-04-06T01:16:00Z"/>
  <w16cex:commentExtensible w16cex:durableId="2416A5D8" w16cex:dateUtc="2021-04-06T01:18:00Z"/>
  <w16cex:commentExtensible w16cex:durableId="24116CB8" w16cex:dateUtc="2021-04-02T02:13:00Z"/>
  <w16cex:commentExtensible w16cex:durableId="24116EFA" w16cex:dateUtc="2021-04-02T02:22:00Z"/>
  <w16cex:commentExtensible w16cex:durableId="23FF7AD2" w16cex:dateUtc="2021-03-19T11:32:00Z"/>
  <w16cex:commentExtensible w16cex:durableId="24116FBC" w16cex:dateUtc="2021-04-02T02:26:00Z"/>
  <w16cex:commentExtensible w16cex:durableId="23FF7FC2" w16cex:dateUtc="2021-03-19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4536019" w16cid:durableId="23FF53CA"/>
  <w16cid:commentId w16cid:paraId="62AC668E" w16cid:durableId="23FF585D"/>
  <w16cid:commentId w16cid:paraId="1FDC8287" w16cid:durableId="2417048E"/>
  <w16cid:commentId w16cid:paraId="18EDBA07" w16cid:durableId="23FF593E"/>
  <w16cid:commentId w16cid:paraId="733D54F7" w16cid:durableId="23FF5F02"/>
  <w16cid:commentId w16cid:paraId="2B901E6F" w16cid:durableId="23FF6008"/>
  <w16cid:commentId w16cid:paraId="45EEBE06" w16cid:durableId="240F28A8"/>
  <w16cid:commentId w16cid:paraId="1C37ED53" w16cid:durableId="2410108F"/>
  <w16cid:commentId w16cid:paraId="20194552" w16cid:durableId="240E3E5B"/>
  <w16cid:commentId w16cid:paraId="7A2F9220" w16cid:durableId="240E44FE"/>
  <w16cid:commentId w16cid:paraId="03984154" w16cid:durableId="2416A47F"/>
  <w16cid:commentId w16cid:paraId="129A6E73" w16cid:durableId="2416A54D"/>
  <w16cid:commentId w16cid:paraId="3CF956C8" w16cid:durableId="2416A4B2"/>
  <w16cid:commentId w16cid:paraId="545FA653" w16cid:durableId="2416A519"/>
  <w16cid:commentId w16cid:paraId="5C5A7BBC" w16cid:durableId="2416A568"/>
  <w16cid:commentId w16cid:paraId="1FF9FD4C" w16cid:durableId="2416A5D8"/>
  <w16cid:commentId w16cid:paraId="4A0FAD82" w16cid:durableId="24116CB8"/>
  <w16cid:commentId w16cid:paraId="56802CA4" w16cid:durableId="24116EFA"/>
  <w16cid:commentId w16cid:paraId="5FF76AC6" w16cid:durableId="23FF7AD2"/>
  <w16cid:commentId w16cid:paraId="2741AD94" w16cid:durableId="24116FBC"/>
  <w16cid:commentId w16cid:paraId="64B3437D" w16cid:durableId="23FF7F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B412DA" w14:textId="77777777" w:rsidR="002F1356" w:rsidRDefault="002F1356">
      <w:r>
        <w:separator/>
      </w:r>
    </w:p>
  </w:endnote>
  <w:endnote w:type="continuationSeparator" w:id="0">
    <w:p w14:paraId="6BF3C11E" w14:textId="77777777" w:rsidR="002F1356" w:rsidRDefault="002F13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harter">
    <w:altName w:val="Charter"/>
    <w:panose1 w:val="02040503050506020203"/>
    <w:charset w:val="00"/>
    <w:family w:val="roman"/>
    <w:pitch w:val="variable"/>
    <w:sig w:usb0="800000AF" w:usb1="1000204A" w:usb2="00000000" w:usb3="00000000" w:csb0="000000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f"/>
      </w:rPr>
      <w:id w:val="1383516718"/>
      <w:docPartObj>
        <w:docPartGallery w:val="Page Numbers (Bottom of Page)"/>
        <w:docPartUnique/>
      </w:docPartObj>
    </w:sdtPr>
    <w:sdtEndPr>
      <w:rPr>
        <w:rStyle w:val="aff"/>
      </w:rPr>
    </w:sdtEndPr>
    <w:sdtContent>
      <w:p w14:paraId="318F991A" w14:textId="17A322B8" w:rsidR="005B0E08" w:rsidRDefault="005B0E08" w:rsidP="00C75E3A">
        <w:pPr>
          <w:pStyle w:val="ae"/>
          <w:framePr w:wrap="none" w:vAnchor="text" w:hAnchor="page" w:x="5762" w:y="66"/>
          <w:rPr>
            <w:rStyle w:val="aff"/>
          </w:rPr>
        </w:pPr>
        <w:r>
          <w:rPr>
            <w:rStyle w:val="aff"/>
          </w:rPr>
          <w:fldChar w:fldCharType="begin"/>
        </w:r>
        <w:r>
          <w:rPr>
            <w:rStyle w:val="aff"/>
          </w:rPr>
          <w:instrText xml:space="preserve"> PAGE </w:instrText>
        </w:r>
        <w:r>
          <w:rPr>
            <w:rStyle w:val="aff"/>
          </w:rPr>
          <w:fldChar w:fldCharType="separate"/>
        </w:r>
        <w:r>
          <w:rPr>
            <w:rStyle w:val="aff"/>
            <w:noProof/>
          </w:rPr>
          <w:t>9</w:t>
        </w:r>
        <w:r>
          <w:rPr>
            <w:rStyle w:val="aff"/>
          </w:rPr>
          <w:fldChar w:fldCharType="end"/>
        </w:r>
      </w:p>
    </w:sdtContent>
  </w:sdt>
  <w:p w14:paraId="319D5E3A" w14:textId="77777777" w:rsidR="005B0E08" w:rsidRDefault="005B0E08" w:rsidP="003D0396">
    <w:pPr>
      <w:pStyle w:val="ae"/>
      <w:tabs>
        <w:tab w:val="clear" w:pos="8306"/>
        <w:tab w:val="left" w:pos="4200"/>
        <w:tab w:val="left" w:pos="4620"/>
        <w:tab w:val="left" w:pos="5040"/>
        <w:tab w:val="left" w:pos="5460"/>
      </w:tabs>
      <w:ind w:right="360" w:firstLine="360"/>
    </w:pPr>
    <w:r>
      <w:tab/>
    </w:r>
    <w:r>
      <w:tab/>
    </w:r>
    <w:r>
      <w:tab/>
    </w:r>
    <w:r>
      <w:tab/>
    </w:r>
    <w:r>
      <w:tab/>
    </w:r>
    <w:r>
      <w:tab/>
    </w:r>
  </w:p>
  <w:p w14:paraId="7D349914" w14:textId="77777777" w:rsidR="005B0E08" w:rsidRDefault="005B0E08">
    <w:pPr>
      <w:pStyle w:val="ae"/>
      <w:tabs>
        <w:tab w:val="left" w:pos="377"/>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2DD22C" w14:textId="77777777" w:rsidR="002F1356" w:rsidRDefault="002F1356">
      <w:r>
        <w:separator/>
      </w:r>
    </w:p>
  </w:footnote>
  <w:footnote w:type="continuationSeparator" w:id="0">
    <w:p w14:paraId="050D2421" w14:textId="77777777" w:rsidR="002F1356" w:rsidRDefault="002F13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8B0B4" w14:textId="4E023E89" w:rsidR="005B0E08" w:rsidRPr="00165B81" w:rsidRDefault="005B0E08" w:rsidP="00AC7626">
    <w:pPr>
      <w:pBdr>
        <w:bottom w:val="single" w:sz="4" w:space="1" w:color="auto"/>
      </w:pBdr>
      <w:jc w:val="center"/>
      <w:rPr>
        <w:rFonts w:asciiTheme="minorEastAsia" w:hAnsiTheme="minorEastAsia"/>
        <w:sz w:val="18"/>
        <w:szCs w:val="18"/>
      </w:rPr>
    </w:pPr>
    <w:r w:rsidRPr="00165B81">
      <w:rPr>
        <w:rFonts w:asciiTheme="minorEastAsia" w:hAnsiTheme="minorEastAsia"/>
        <w:sz w:val="18"/>
        <w:szCs w:val="18"/>
      </w:rPr>
      <w:t>北京</w:t>
    </w:r>
    <w:r w:rsidRPr="00165B81">
      <w:rPr>
        <w:rFonts w:asciiTheme="minorEastAsia" w:hAnsiTheme="minorEastAsia" w:hint="eastAsia"/>
        <w:sz w:val="18"/>
        <w:szCs w:val="18"/>
      </w:rPr>
      <w:t>邮电</w:t>
    </w:r>
    <w:r w:rsidRPr="00165B81">
      <w:rPr>
        <w:rFonts w:asciiTheme="minorEastAsia" w:hAnsiTheme="minorEastAsia"/>
        <w:sz w:val="18"/>
        <w:szCs w:val="18"/>
      </w:rPr>
      <w:t>大学</w:t>
    </w:r>
    <w:r w:rsidRPr="00165B81">
      <w:rPr>
        <w:rFonts w:asciiTheme="minorEastAsia" w:hAnsiTheme="minorEastAsia" w:hint="eastAsia"/>
        <w:sz w:val="18"/>
        <w:szCs w:val="18"/>
      </w:rPr>
      <w:t>硕</w:t>
    </w:r>
    <w:r w:rsidRPr="00165B81">
      <w:rPr>
        <w:rFonts w:asciiTheme="minorEastAsia" w:hAnsiTheme="minorEastAsia"/>
        <w:sz w:val="18"/>
        <w:szCs w:val="18"/>
      </w:rPr>
      <w:t>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D5ADB" w14:textId="77777777" w:rsidR="005B0E08" w:rsidRDefault="005B0E08">
    <w:pP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43192" w14:textId="2FD8880B" w:rsidR="005B0E08" w:rsidRDefault="005B0E08">
    <w:pPr>
      <w:pStyle w:val="af0"/>
      <w:pBdr>
        <w:bottom w:val="single" w:sz="6" w:space="0" w:color="auto"/>
      </w:pBdr>
    </w:pPr>
    <w:r>
      <w:fldChar w:fldCharType="begin"/>
    </w:r>
    <w:r>
      <w:instrText xml:space="preserve"> STYLEREF  </w:instrText>
    </w:r>
    <w:r>
      <w:instrText>北邮论文一级标题</w:instrText>
    </w:r>
    <w:r>
      <w:instrText xml:space="preserve">  \* MERGEFORMAT </w:instrText>
    </w:r>
    <w:r w:rsidR="003266D9">
      <w:fldChar w:fldCharType="separate"/>
    </w:r>
    <w:r w:rsidR="003266D9">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A3A5C"/>
    <w:multiLevelType w:val="multilevel"/>
    <w:tmpl w:val="1DE06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E5DE4"/>
    <w:multiLevelType w:val="multilevel"/>
    <w:tmpl w:val="76843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69066D"/>
    <w:multiLevelType w:val="hybridMultilevel"/>
    <w:tmpl w:val="64B4AD6E"/>
    <w:lvl w:ilvl="0" w:tplc="F2AAEE94">
      <w:start w:val="1"/>
      <w:numFmt w:val="decimal"/>
      <w:lvlText w:val="（%1）"/>
      <w:lvlJc w:val="left"/>
      <w:pPr>
        <w:ind w:left="720" w:hanging="720"/>
      </w:pPr>
      <w:rPr>
        <w:rFonts w:asciiTheme="minorHAnsi" w:hAnsiTheme="minorHAns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3136CF"/>
    <w:multiLevelType w:val="hybridMultilevel"/>
    <w:tmpl w:val="FAECFD8A"/>
    <w:lvl w:ilvl="0" w:tplc="E3B64E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9532AA"/>
    <w:multiLevelType w:val="hybridMultilevel"/>
    <w:tmpl w:val="C5143BF6"/>
    <w:lvl w:ilvl="0" w:tplc="72F6D4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C93FE2"/>
    <w:multiLevelType w:val="hybridMultilevel"/>
    <w:tmpl w:val="FEE660B8"/>
    <w:lvl w:ilvl="0" w:tplc="044A0714">
      <w:start w:val="1"/>
      <w:numFmt w:val="decimal"/>
      <w:lvlText w:val="[%1]"/>
      <w:lvlJc w:val="left"/>
      <w:pPr>
        <w:ind w:left="412" w:hanging="303"/>
      </w:pPr>
      <w:rPr>
        <w:rFonts w:ascii="Times New Roman" w:eastAsia="Times New Roman" w:hAnsi="Times New Roman" w:cs="Times New Roman" w:hint="default"/>
        <w:w w:val="103"/>
        <w:sz w:val="17"/>
        <w:szCs w:val="17"/>
        <w:lang w:val="en-US" w:eastAsia="en-US" w:bidi="ar-SA"/>
      </w:rPr>
    </w:lvl>
    <w:lvl w:ilvl="1" w:tplc="E2CA0EF6">
      <w:numFmt w:val="bullet"/>
      <w:lvlText w:val="•"/>
      <w:lvlJc w:val="left"/>
      <w:pPr>
        <w:ind w:left="876" w:hanging="303"/>
      </w:pPr>
      <w:rPr>
        <w:rFonts w:hint="default"/>
        <w:lang w:val="en-US" w:eastAsia="en-US" w:bidi="ar-SA"/>
      </w:rPr>
    </w:lvl>
    <w:lvl w:ilvl="2" w:tplc="61D24A1E">
      <w:numFmt w:val="bullet"/>
      <w:lvlText w:val="•"/>
      <w:lvlJc w:val="left"/>
      <w:pPr>
        <w:ind w:left="1332" w:hanging="303"/>
      </w:pPr>
      <w:rPr>
        <w:rFonts w:hint="default"/>
        <w:lang w:val="en-US" w:eastAsia="en-US" w:bidi="ar-SA"/>
      </w:rPr>
    </w:lvl>
    <w:lvl w:ilvl="3" w:tplc="C7268FD8">
      <w:numFmt w:val="bullet"/>
      <w:lvlText w:val="•"/>
      <w:lvlJc w:val="left"/>
      <w:pPr>
        <w:ind w:left="1789" w:hanging="303"/>
      </w:pPr>
      <w:rPr>
        <w:rFonts w:hint="default"/>
        <w:lang w:val="en-US" w:eastAsia="en-US" w:bidi="ar-SA"/>
      </w:rPr>
    </w:lvl>
    <w:lvl w:ilvl="4" w:tplc="BE44BEAA">
      <w:numFmt w:val="bullet"/>
      <w:lvlText w:val="•"/>
      <w:lvlJc w:val="left"/>
      <w:pPr>
        <w:ind w:left="2245" w:hanging="303"/>
      </w:pPr>
      <w:rPr>
        <w:rFonts w:hint="default"/>
        <w:lang w:val="en-US" w:eastAsia="en-US" w:bidi="ar-SA"/>
      </w:rPr>
    </w:lvl>
    <w:lvl w:ilvl="5" w:tplc="1BC0DB7A">
      <w:numFmt w:val="bullet"/>
      <w:lvlText w:val="•"/>
      <w:lvlJc w:val="left"/>
      <w:pPr>
        <w:ind w:left="2702" w:hanging="303"/>
      </w:pPr>
      <w:rPr>
        <w:rFonts w:hint="default"/>
        <w:lang w:val="en-US" w:eastAsia="en-US" w:bidi="ar-SA"/>
      </w:rPr>
    </w:lvl>
    <w:lvl w:ilvl="6" w:tplc="981CFC52">
      <w:numFmt w:val="bullet"/>
      <w:lvlText w:val="•"/>
      <w:lvlJc w:val="left"/>
      <w:pPr>
        <w:ind w:left="3158" w:hanging="303"/>
      </w:pPr>
      <w:rPr>
        <w:rFonts w:hint="default"/>
        <w:lang w:val="en-US" w:eastAsia="en-US" w:bidi="ar-SA"/>
      </w:rPr>
    </w:lvl>
    <w:lvl w:ilvl="7" w:tplc="791A487E">
      <w:numFmt w:val="bullet"/>
      <w:lvlText w:val="•"/>
      <w:lvlJc w:val="left"/>
      <w:pPr>
        <w:ind w:left="3615" w:hanging="303"/>
      </w:pPr>
      <w:rPr>
        <w:rFonts w:hint="default"/>
        <w:lang w:val="en-US" w:eastAsia="en-US" w:bidi="ar-SA"/>
      </w:rPr>
    </w:lvl>
    <w:lvl w:ilvl="8" w:tplc="695C63FA">
      <w:numFmt w:val="bullet"/>
      <w:lvlText w:val="•"/>
      <w:lvlJc w:val="left"/>
      <w:pPr>
        <w:ind w:left="4071" w:hanging="303"/>
      </w:pPr>
      <w:rPr>
        <w:rFonts w:hint="default"/>
        <w:lang w:val="en-US" w:eastAsia="en-US" w:bidi="ar-SA"/>
      </w:rPr>
    </w:lvl>
  </w:abstractNum>
  <w:abstractNum w:abstractNumId="6" w15:restartNumberingAfterBreak="0">
    <w:nsid w:val="2F3B1730"/>
    <w:multiLevelType w:val="multilevel"/>
    <w:tmpl w:val="7AE4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925E5A"/>
    <w:multiLevelType w:val="multilevel"/>
    <w:tmpl w:val="31925E5A"/>
    <w:lvl w:ilvl="0">
      <w:numFmt w:val="decimal"/>
      <w:isLgl/>
      <w:lvlText w:val="%1"/>
      <w:lvlJc w:val="left"/>
      <w:pPr>
        <w:tabs>
          <w:tab w:val="left" w:pos="357"/>
        </w:tabs>
        <w:ind w:left="357" w:hanging="357"/>
      </w:pPr>
      <w:rPr>
        <w:rFonts w:hint="eastAsia"/>
      </w:rPr>
    </w:lvl>
    <w:lvl w:ilvl="1">
      <w:start w:val="1"/>
      <w:numFmt w:val="decimal"/>
      <w:pStyle w:val="CSO-"/>
      <w:isLgl/>
      <w:lvlText w:val="%1.%2"/>
      <w:lvlJc w:val="left"/>
      <w:pPr>
        <w:tabs>
          <w:tab w:val="left" w:pos="567"/>
        </w:tabs>
        <w:ind w:left="567" w:hanging="567"/>
      </w:pPr>
      <w:rPr>
        <w:rFonts w:hint="eastAsia"/>
      </w:rPr>
    </w:lvl>
    <w:lvl w:ilvl="2">
      <w:start w:val="1"/>
      <w:numFmt w:val="decimal"/>
      <w:isLgl/>
      <w:lvlText w:val="%1.%2.%3"/>
      <w:lvlJc w:val="left"/>
      <w:pPr>
        <w:tabs>
          <w:tab w:val="left" w:pos="680"/>
        </w:tabs>
        <w:ind w:left="680" w:hanging="680"/>
      </w:pPr>
      <w:rPr>
        <w:rFonts w:hint="eastAsia"/>
      </w:rPr>
    </w:lvl>
    <w:lvl w:ilvl="3">
      <w:start w:val="1"/>
      <w:numFmt w:val="decimal"/>
      <w:lvlText w:val="%1.%2.%3.%4"/>
      <w:lvlJc w:val="left"/>
      <w:pPr>
        <w:tabs>
          <w:tab w:val="left" w:pos="2716"/>
        </w:tabs>
        <w:ind w:left="1984" w:hanging="708"/>
      </w:pPr>
      <w:rPr>
        <w:rFonts w:hint="eastAsia"/>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642"/>
        </w:tabs>
        <w:ind w:left="5102" w:hanging="1700"/>
      </w:pPr>
      <w:rPr>
        <w:rFonts w:hint="eastAsia"/>
      </w:rPr>
    </w:lvl>
  </w:abstractNum>
  <w:abstractNum w:abstractNumId="8" w15:restartNumberingAfterBreak="0">
    <w:nsid w:val="373529B7"/>
    <w:multiLevelType w:val="multilevel"/>
    <w:tmpl w:val="373529B7"/>
    <w:lvl w:ilvl="0">
      <w:start w:val="1"/>
      <w:numFmt w:val="chineseCountingThousand"/>
      <w:pStyle w:val="a"/>
      <w:suff w:val="space"/>
      <w:lvlText w:val="第%1章"/>
      <w:lvlJc w:val="left"/>
      <w:pPr>
        <w:ind w:left="0" w:firstLine="0"/>
      </w:pPr>
      <w:rPr>
        <w:rFonts w:hint="eastAsia"/>
        <w:b w:val="0"/>
        <w:bCs w:val="0"/>
        <w:i w:val="0"/>
        <w:iCs w:val="0"/>
        <w:caps w:val="0"/>
        <w:smallCaps w:val="0"/>
        <w:strike w:val="0"/>
        <w:dstrike w:val="0"/>
        <w:outline w:val="0"/>
        <w:shadow w:val="0"/>
        <w:emboss w:val="0"/>
        <w:imprint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a0"/>
      <w:isLgl/>
      <w:suff w:val="space"/>
      <w:lvlText w:val="%1.%2"/>
      <w:lvlJc w:val="left"/>
      <w:pPr>
        <w:ind w:left="0" w:firstLine="0"/>
      </w:pPr>
      <w:rPr>
        <w:rFonts w:hint="eastAsia"/>
      </w:rPr>
    </w:lvl>
    <w:lvl w:ilvl="2">
      <w:start w:val="1"/>
      <w:numFmt w:val="decimal"/>
      <w:pStyle w:val="a1"/>
      <w:isLgl/>
      <w:suff w:val="space"/>
      <w:lvlText w:val="%1.%2.%3"/>
      <w:lvlJc w:val="left"/>
      <w:pPr>
        <w:ind w:left="0" w:firstLine="0"/>
      </w:pPr>
      <w:rPr>
        <w:rFonts w:hint="eastAsia"/>
      </w:rPr>
    </w:lvl>
    <w:lvl w:ilvl="3">
      <w:start w:val="1"/>
      <w:numFmt w:val="decimal"/>
      <w:pStyle w:val="a2"/>
      <w:isLgl/>
      <w:suff w:val="space"/>
      <w:lvlText w:val="%1.%2.%3.%4"/>
      <w:lvlJc w:val="left"/>
      <w:pPr>
        <w:ind w:left="0" w:firstLine="0"/>
      </w:pPr>
      <w:rPr>
        <w:rFonts w:hint="eastAsia"/>
        <w:b w:val="0"/>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 w15:restartNumberingAfterBreak="0">
    <w:nsid w:val="37E17CA6"/>
    <w:multiLevelType w:val="hybridMultilevel"/>
    <w:tmpl w:val="7C322246"/>
    <w:lvl w:ilvl="0" w:tplc="6798B9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AFE2EA5"/>
    <w:multiLevelType w:val="hybridMultilevel"/>
    <w:tmpl w:val="4CAE3206"/>
    <w:lvl w:ilvl="0" w:tplc="BB7625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4E7611C"/>
    <w:multiLevelType w:val="hybridMultilevel"/>
    <w:tmpl w:val="A3DEFBA8"/>
    <w:lvl w:ilvl="0" w:tplc="08BEA4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7D559A5"/>
    <w:multiLevelType w:val="multilevel"/>
    <w:tmpl w:val="B132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18B5082"/>
    <w:multiLevelType w:val="multilevel"/>
    <w:tmpl w:val="618B5082"/>
    <w:lvl w:ilvl="0">
      <w:start w:val="1"/>
      <w:numFmt w:val="decimal"/>
      <w:suff w:val="nothing"/>
      <w:lvlText w:val="[%1]"/>
      <w:lvlJc w:val="left"/>
      <w:pPr>
        <w:ind w:left="561" w:hanging="420"/>
      </w:pPr>
      <w:rPr>
        <w:rFonts w:hint="eastAsia"/>
      </w:rPr>
    </w:lvl>
    <w:lvl w:ilvl="1">
      <w:start w:val="1"/>
      <w:numFmt w:val="lowerLetter"/>
      <w:lvlText w:val="%2)"/>
      <w:lvlJc w:val="left"/>
      <w:pPr>
        <w:ind w:left="698" w:hanging="420"/>
      </w:pPr>
    </w:lvl>
    <w:lvl w:ilvl="2">
      <w:start w:val="1"/>
      <w:numFmt w:val="lowerRoman"/>
      <w:lvlText w:val="%3."/>
      <w:lvlJc w:val="right"/>
      <w:pPr>
        <w:ind w:left="1118" w:hanging="420"/>
      </w:pPr>
    </w:lvl>
    <w:lvl w:ilvl="3">
      <w:start w:val="1"/>
      <w:numFmt w:val="decimal"/>
      <w:lvlText w:val="%4."/>
      <w:lvlJc w:val="left"/>
      <w:pPr>
        <w:ind w:left="1538" w:hanging="420"/>
      </w:pPr>
    </w:lvl>
    <w:lvl w:ilvl="4">
      <w:start w:val="1"/>
      <w:numFmt w:val="lowerLetter"/>
      <w:lvlText w:val="%5)"/>
      <w:lvlJc w:val="left"/>
      <w:pPr>
        <w:ind w:left="1958" w:hanging="420"/>
      </w:pPr>
    </w:lvl>
    <w:lvl w:ilvl="5">
      <w:start w:val="1"/>
      <w:numFmt w:val="lowerRoman"/>
      <w:lvlText w:val="%6."/>
      <w:lvlJc w:val="right"/>
      <w:pPr>
        <w:ind w:left="2378" w:hanging="420"/>
      </w:pPr>
    </w:lvl>
    <w:lvl w:ilvl="6">
      <w:start w:val="1"/>
      <w:numFmt w:val="decimal"/>
      <w:lvlText w:val="%7."/>
      <w:lvlJc w:val="left"/>
      <w:pPr>
        <w:ind w:left="2798" w:hanging="420"/>
      </w:pPr>
    </w:lvl>
    <w:lvl w:ilvl="7">
      <w:start w:val="1"/>
      <w:numFmt w:val="lowerLetter"/>
      <w:lvlText w:val="%8)"/>
      <w:lvlJc w:val="left"/>
      <w:pPr>
        <w:ind w:left="3218" w:hanging="420"/>
      </w:pPr>
    </w:lvl>
    <w:lvl w:ilvl="8">
      <w:start w:val="1"/>
      <w:numFmt w:val="lowerRoman"/>
      <w:lvlText w:val="%9."/>
      <w:lvlJc w:val="right"/>
      <w:pPr>
        <w:ind w:left="3638" w:hanging="420"/>
      </w:pPr>
    </w:lvl>
  </w:abstractNum>
  <w:abstractNum w:abstractNumId="14" w15:restartNumberingAfterBreak="0">
    <w:nsid w:val="64E32ED0"/>
    <w:multiLevelType w:val="multilevel"/>
    <w:tmpl w:val="2F263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383EE4"/>
    <w:multiLevelType w:val="multilevel"/>
    <w:tmpl w:val="081A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780441"/>
    <w:multiLevelType w:val="multilevel"/>
    <w:tmpl w:val="D6C0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13"/>
  </w:num>
  <w:num w:numId="4">
    <w:abstractNumId w:val="6"/>
  </w:num>
  <w:num w:numId="5">
    <w:abstractNumId w:val="14"/>
  </w:num>
  <w:num w:numId="6">
    <w:abstractNumId w:val="12"/>
  </w:num>
  <w:num w:numId="7">
    <w:abstractNumId w:val="11"/>
  </w:num>
  <w:num w:numId="8">
    <w:abstractNumId w:val="10"/>
  </w:num>
  <w:num w:numId="9">
    <w:abstractNumId w:val="16"/>
  </w:num>
  <w:num w:numId="10">
    <w:abstractNumId w:val="15"/>
  </w:num>
  <w:num w:numId="11">
    <w:abstractNumId w:val="5"/>
  </w:num>
  <w:num w:numId="12">
    <w:abstractNumId w:val="0"/>
  </w:num>
  <w:num w:numId="13">
    <w:abstractNumId w:val="2"/>
  </w:num>
  <w:num w:numId="14">
    <w:abstractNumId w:val="4"/>
  </w:num>
  <w:num w:numId="15">
    <w:abstractNumId w:val="9"/>
  </w:num>
  <w:num w:numId="16">
    <w:abstractNumId w:val="3"/>
  </w:num>
  <w:num w:numId="1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bordersDoNotSurroundHeader/>
  <w:bordersDoNotSurroundFooter/>
  <w:hideSpellingErrors/>
  <w:hideGrammaticalErrors/>
  <w:proofState w:spelling="clean" w:grammar="clean"/>
  <w:trackRevision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7EE"/>
    <w:rsid w:val="0000165F"/>
    <w:rsid w:val="00001B19"/>
    <w:rsid w:val="00002B0F"/>
    <w:rsid w:val="00005459"/>
    <w:rsid w:val="00005CE9"/>
    <w:rsid w:val="00006B34"/>
    <w:rsid w:val="00006B63"/>
    <w:rsid w:val="0001186F"/>
    <w:rsid w:val="00011BBF"/>
    <w:rsid w:val="00011E0C"/>
    <w:rsid w:val="00014192"/>
    <w:rsid w:val="00014A5F"/>
    <w:rsid w:val="00014ACB"/>
    <w:rsid w:val="00015B43"/>
    <w:rsid w:val="00015DC0"/>
    <w:rsid w:val="00015EE0"/>
    <w:rsid w:val="00016D78"/>
    <w:rsid w:val="000173AF"/>
    <w:rsid w:val="0002023E"/>
    <w:rsid w:val="00020AA8"/>
    <w:rsid w:val="0002165F"/>
    <w:rsid w:val="00021C91"/>
    <w:rsid w:val="0002248D"/>
    <w:rsid w:val="00023A30"/>
    <w:rsid w:val="00023A66"/>
    <w:rsid w:val="0002440D"/>
    <w:rsid w:val="00024585"/>
    <w:rsid w:val="000276B8"/>
    <w:rsid w:val="00027F4B"/>
    <w:rsid w:val="00030714"/>
    <w:rsid w:val="00030854"/>
    <w:rsid w:val="00030BC2"/>
    <w:rsid w:val="00031AF9"/>
    <w:rsid w:val="000332B8"/>
    <w:rsid w:val="000335D3"/>
    <w:rsid w:val="00033E02"/>
    <w:rsid w:val="00033F78"/>
    <w:rsid w:val="00034188"/>
    <w:rsid w:val="000341FB"/>
    <w:rsid w:val="000346CF"/>
    <w:rsid w:val="00035A0C"/>
    <w:rsid w:val="00035F6C"/>
    <w:rsid w:val="0003601B"/>
    <w:rsid w:val="00037186"/>
    <w:rsid w:val="000371F3"/>
    <w:rsid w:val="00037590"/>
    <w:rsid w:val="000377E6"/>
    <w:rsid w:val="00037EA4"/>
    <w:rsid w:val="00040C92"/>
    <w:rsid w:val="000417C4"/>
    <w:rsid w:val="00041CFC"/>
    <w:rsid w:val="00042498"/>
    <w:rsid w:val="00042FE9"/>
    <w:rsid w:val="000430BA"/>
    <w:rsid w:val="00044A47"/>
    <w:rsid w:val="00047F91"/>
    <w:rsid w:val="00050304"/>
    <w:rsid w:val="00051B27"/>
    <w:rsid w:val="000525B7"/>
    <w:rsid w:val="00052A11"/>
    <w:rsid w:val="0005319E"/>
    <w:rsid w:val="000532AC"/>
    <w:rsid w:val="0005374C"/>
    <w:rsid w:val="00053C0E"/>
    <w:rsid w:val="000540C3"/>
    <w:rsid w:val="00055772"/>
    <w:rsid w:val="00055D03"/>
    <w:rsid w:val="000575C7"/>
    <w:rsid w:val="00057D95"/>
    <w:rsid w:val="0006047A"/>
    <w:rsid w:val="00061711"/>
    <w:rsid w:val="00061F23"/>
    <w:rsid w:val="000629D6"/>
    <w:rsid w:val="000632A4"/>
    <w:rsid w:val="00063378"/>
    <w:rsid w:val="000635BB"/>
    <w:rsid w:val="000642D6"/>
    <w:rsid w:val="00064E53"/>
    <w:rsid w:val="00065830"/>
    <w:rsid w:val="00065B6A"/>
    <w:rsid w:val="00065D60"/>
    <w:rsid w:val="00065FDF"/>
    <w:rsid w:val="0006606B"/>
    <w:rsid w:val="00066084"/>
    <w:rsid w:val="00066A21"/>
    <w:rsid w:val="00067215"/>
    <w:rsid w:val="0007029D"/>
    <w:rsid w:val="00070854"/>
    <w:rsid w:val="00070EBE"/>
    <w:rsid w:val="00071010"/>
    <w:rsid w:val="00074EDA"/>
    <w:rsid w:val="00075C5C"/>
    <w:rsid w:val="00077146"/>
    <w:rsid w:val="00077475"/>
    <w:rsid w:val="00077599"/>
    <w:rsid w:val="000823DF"/>
    <w:rsid w:val="000825DB"/>
    <w:rsid w:val="000838A8"/>
    <w:rsid w:val="00083A57"/>
    <w:rsid w:val="00083C9F"/>
    <w:rsid w:val="00084504"/>
    <w:rsid w:val="00084F91"/>
    <w:rsid w:val="000869C4"/>
    <w:rsid w:val="00086AEE"/>
    <w:rsid w:val="00086B27"/>
    <w:rsid w:val="00090424"/>
    <w:rsid w:val="00090749"/>
    <w:rsid w:val="00090947"/>
    <w:rsid w:val="00090ECF"/>
    <w:rsid w:val="00091827"/>
    <w:rsid w:val="00091B86"/>
    <w:rsid w:val="00091EA5"/>
    <w:rsid w:val="00091EBB"/>
    <w:rsid w:val="0009260D"/>
    <w:rsid w:val="00093960"/>
    <w:rsid w:val="00095D92"/>
    <w:rsid w:val="000967CE"/>
    <w:rsid w:val="00096A11"/>
    <w:rsid w:val="00096E01"/>
    <w:rsid w:val="000973D6"/>
    <w:rsid w:val="00097C47"/>
    <w:rsid w:val="000A0248"/>
    <w:rsid w:val="000A03F7"/>
    <w:rsid w:val="000A06EC"/>
    <w:rsid w:val="000A071B"/>
    <w:rsid w:val="000A12B1"/>
    <w:rsid w:val="000A1965"/>
    <w:rsid w:val="000A2678"/>
    <w:rsid w:val="000A26CE"/>
    <w:rsid w:val="000A478A"/>
    <w:rsid w:val="000A488C"/>
    <w:rsid w:val="000A4A58"/>
    <w:rsid w:val="000A4B56"/>
    <w:rsid w:val="000A5435"/>
    <w:rsid w:val="000A576D"/>
    <w:rsid w:val="000A57DB"/>
    <w:rsid w:val="000A6342"/>
    <w:rsid w:val="000A6758"/>
    <w:rsid w:val="000A69EF"/>
    <w:rsid w:val="000A6B89"/>
    <w:rsid w:val="000A6FDE"/>
    <w:rsid w:val="000A7CFE"/>
    <w:rsid w:val="000B0E97"/>
    <w:rsid w:val="000B10FD"/>
    <w:rsid w:val="000B11C7"/>
    <w:rsid w:val="000B244D"/>
    <w:rsid w:val="000B2D65"/>
    <w:rsid w:val="000B353A"/>
    <w:rsid w:val="000B372B"/>
    <w:rsid w:val="000B5255"/>
    <w:rsid w:val="000B7C11"/>
    <w:rsid w:val="000C0B63"/>
    <w:rsid w:val="000C21CB"/>
    <w:rsid w:val="000C2939"/>
    <w:rsid w:val="000C33D7"/>
    <w:rsid w:val="000C3744"/>
    <w:rsid w:val="000C3B27"/>
    <w:rsid w:val="000C4826"/>
    <w:rsid w:val="000C4BCA"/>
    <w:rsid w:val="000C5DE4"/>
    <w:rsid w:val="000C7F33"/>
    <w:rsid w:val="000D3FE0"/>
    <w:rsid w:val="000D4050"/>
    <w:rsid w:val="000D46D1"/>
    <w:rsid w:val="000D568C"/>
    <w:rsid w:val="000D5F9A"/>
    <w:rsid w:val="000D63A9"/>
    <w:rsid w:val="000D66AA"/>
    <w:rsid w:val="000D704F"/>
    <w:rsid w:val="000D78E2"/>
    <w:rsid w:val="000E203D"/>
    <w:rsid w:val="000E44B0"/>
    <w:rsid w:val="000E47BF"/>
    <w:rsid w:val="000E4937"/>
    <w:rsid w:val="000E5CF4"/>
    <w:rsid w:val="000E5DBA"/>
    <w:rsid w:val="000E6275"/>
    <w:rsid w:val="000E66F9"/>
    <w:rsid w:val="000E68E6"/>
    <w:rsid w:val="000E7515"/>
    <w:rsid w:val="000E7DF4"/>
    <w:rsid w:val="000F015A"/>
    <w:rsid w:val="000F0FD7"/>
    <w:rsid w:val="000F20AA"/>
    <w:rsid w:val="000F276F"/>
    <w:rsid w:val="000F2C8C"/>
    <w:rsid w:val="000F3360"/>
    <w:rsid w:val="000F3BF6"/>
    <w:rsid w:val="000F50EE"/>
    <w:rsid w:val="000F5126"/>
    <w:rsid w:val="000F67E9"/>
    <w:rsid w:val="000F6AFA"/>
    <w:rsid w:val="000F76F6"/>
    <w:rsid w:val="00100BD6"/>
    <w:rsid w:val="001047E2"/>
    <w:rsid w:val="001053BB"/>
    <w:rsid w:val="00105E1E"/>
    <w:rsid w:val="001063CD"/>
    <w:rsid w:val="0010751B"/>
    <w:rsid w:val="0010767D"/>
    <w:rsid w:val="0011022E"/>
    <w:rsid w:val="00110636"/>
    <w:rsid w:val="00110689"/>
    <w:rsid w:val="00110ED6"/>
    <w:rsid w:val="00112890"/>
    <w:rsid w:val="001131C2"/>
    <w:rsid w:val="00115BEA"/>
    <w:rsid w:val="00115C2E"/>
    <w:rsid w:val="00116164"/>
    <w:rsid w:val="00116ADD"/>
    <w:rsid w:val="00116E31"/>
    <w:rsid w:val="00117335"/>
    <w:rsid w:val="00117721"/>
    <w:rsid w:val="00117992"/>
    <w:rsid w:val="00117CF2"/>
    <w:rsid w:val="001204C8"/>
    <w:rsid w:val="001205E4"/>
    <w:rsid w:val="001208D0"/>
    <w:rsid w:val="00120924"/>
    <w:rsid w:val="00120E11"/>
    <w:rsid w:val="0012148B"/>
    <w:rsid w:val="00121EE3"/>
    <w:rsid w:val="00122636"/>
    <w:rsid w:val="001249BD"/>
    <w:rsid w:val="00125239"/>
    <w:rsid w:val="00125816"/>
    <w:rsid w:val="00125EC2"/>
    <w:rsid w:val="001263DA"/>
    <w:rsid w:val="001264BA"/>
    <w:rsid w:val="00126F13"/>
    <w:rsid w:val="001301F9"/>
    <w:rsid w:val="00130B90"/>
    <w:rsid w:val="00130EF0"/>
    <w:rsid w:val="0013151A"/>
    <w:rsid w:val="001315E2"/>
    <w:rsid w:val="0013163E"/>
    <w:rsid w:val="00131DA2"/>
    <w:rsid w:val="001333CE"/>
    <w:rsid w:val="001337EF"/>
    <w:rsid w:val="00134150"/>
    <w:rsid w:val="00134157"/>
    <w:rsid w:val="00134491"/>
    <w:rsid w:val="00134EB9"/>
    <w:rsid w:val="00136FD3"/>
    <w:rsid w:val="00137213"/>
    <w:rsid w:val="00137CFB"/>
    <w:rsid w:val="00137FB1"/>
    <w:rsid w:val="00140102"/>
    <w:rsid w:val="0014013A"/>
    <w:rsid w:val="00140F2E"/>
    <w:rsid w:val="0014126B"/>
    <w:rsid w:val="00143AE0"/>
    <w:rsid w:val="0014427E"/>
    <w:rsid w:val="00144685"/>
    <w:rsid w:val="00146953"/>
    <w:rsid w:val="00147DAF"/>
    <w:rsid w:val="00151BFC"/>
    <w:rsid w:val="00151D14"/>
    <w:rsid w:val="00153878"/>
    <w:rsid w:val="00153C32"/>
    <w:rsid w:val="00153F98"/>
    <w:rsid w:val="00154001"/>
    <w:rsid w:val="0015434F"/>
    <w:rsid w:val="0015593C"/>
    <w:rsid w:val="00156124"/>
    <w:rsid w:val="00156821"/>
    <w:rsid w:val="00156D5D"/>
    <w:rsid w:val="0016010A"/>
    <w:rsid w:val="0016018B"/>
    <w:rsid w:val="00160477"/>
    <w:rsid w:val="00161231"/>
    <w:rsid w:val="00161B9B"/>
    <w:rsid w:val="00161BD3"/>
    <w:rsid w:val="00162AC1"/>
    <w:rsid w:val="00163687"/>
    <w:rsid w:val="00165B81"/>
    <w:rsid w:val="00170F22"/>
    <w:rsid w:val="00171194"/>
    <w:rsid w:val="00171F57"/>
    <w:rsid w:val="00175166"/>
    <w:rsid w:val="00175C4A"/>
    <w:rsid w:val="00175D5A"/>
    <w:rsid w:val="00175E1A"/>
    <w:rsid w:val="00176108"/>
    <w:rsid w:val="0018177B"/>
    <w:rsid w:val="00183C5A"/>
    <w:rsid w:val="001847E3"/>
    <w:rsid w:val="0018557F"/>
    <w:rsid w:val="00185D00"/>
    <w:rsid w:val="00185F7D"/>
    <w:rsid w:val="00186408"/>
    <w:rsid w:val="00186BE7"/>
    <w:rsid w:val="0018742A"/>
    <w:rsid w:val="00187A39"/>
    <w:rsid w:val="001902B0"/>
    <w:rsid w:val="00190305"/>
    <w:rsid w:val="001905DC"/>
    <w:rsid w:val="001919A3"/>
    <w:rsid w:val="001921E7"/>
    <w:rsid w:val="0019256B"/>
    <w:rsid w:val="001926B2"/>
    <w:rsid w:val="001927B7"/>
    <w:rsid w:val="00194176"/>
    <w:rsid w:val="001942A7"/>
    <w:rsid w:val="0019531A"/>
    <w:rsid w:val="001957D3"/>
    <w:rsid w:val="00196009"/>
    <w:rsid w:val="00196535"/>
    <w:rsid w:val="00197322"/>
    <w:rsid w:val="001A104C"/>
    <w:rsid w:val="001A1067"/>
    <w:rsid w:val="001A1C78"/>
    <w:rsid w:val="001A2CA2"/>
    <w:rsid w:val="001A389E"/>
    <w:rsid w:val="001A3DDF"/>
    <w:rsid w:val="001A4631"/>
    <w:rsid w:val="001A56B9"/>
    <w:rsid w:val="001A665B"/>
    <w:rsid w:val="001A7320"/>
    <w:rsid w:val="001B062E"/>
    <w:rsid w:val="001B0BBD"/>
    <w:rsid w:val="001B2F1E"/>
    <w:rsid w:val="001B3815"/>
    <w:rsid w:val="001B3DC9"/>
    <w:rsid w:val="001B6126"/>
    <w:rsid w:val="001B7495"/>
    <w:rsid w:val="001B7746"/>
    <w:rsid w:val="001C0394"/>
    <w:rsid w:val="001C0639"/>
    <w:rsid w:val="001C0B45"/>
    <w:rsid w:val="001C1F38"/>
    <w:rsid w:val="001C259F"/>
    <w:rsid w:val="001C2703"/>
    <w:rsid w:val="001C2864"/>
    <w:rsid w:val="001C3A28"/>
    <w:rsid w:val="001C3AA8"/>
    <w:rsid w:val="001C482E"/>
    <w:rsid w:val="001C4CF6"/>
    <w:rsid w:val="001C60D5"/>
    <w:rsid w:val="001C6478"/>
    <w:rsid w:val="001C659F"/>
    <w:rsid w:val="001C66FD"/>
    <w:rsid w:val="001C768B"/>
    <w:rsid w:val="001C77CC"/>
    <w:rsid w:val="001C78B5"/>
    <w:rsid w:val="001C7990"/>
    <w:rsid w:val="001C7EEA"/>
    <w:rsid w:val="001D019E"/>
    <w:rsid w:val="001D07A1"/>
    <w:rsid w:val="001D1553"/>
    <w:rsid w:val="001D1C3A"/>
    <w:rsid w:val="001D2A04"/>
    <w:rsid w:val="001D35C5"/>
    <w:rsid w:val="001D3E90"/>
    <w:rsid w:val="001D4129"/>
    <w:rsid w:val="001D5ACE"/>
    <w:rsid w:val="001D5FAD"/>
    <w:rsid w:val="001D62C9"/>
    <w:rsid w:val="001D6607"/>
    <w:rsid w:val="001D684F"/>
    <w:rsid w:val="001D6A17"/>
    <w:rsid w:val="001D7D0C"/>
    <w:rsid w:val="001D7DD2"/>
    <w:rsid w:val="001E087C"/>
    <w:rsid w:val="001E0B33"/>
    <w:rsid w:val="001E1447"/>
    <w:rsid w:val="001E1B84"/>
    <w:rsid w:val="001E1CF3"/>
    <w:rsid w:val="001E2BDA"/>
    <w:rsid w:val="001E2F6C"/>
    <w:rsid w:val="001E3E00"/>
    <w:rsid w:val="001E3ECC"/>
    <w:rsid w:val="001E4645"/>
    <w:rsid w:val="001E57D4"/>
    <w:rsid w:val="001E6A9E"/>
    <w:rsid w:val="001E75C3"/>
    <w:rsid w:val="001E78DC"/>
    <w:rsid w:val="001E7EEA"/>
    <w:rsid w:val="001E7F7E"/>
    <w:rsid w:val="001F0020"/>
    <w:rsid w:val="001F03AD"/>
    <w:rsid w:val="001F0C0D"/>
    <w:rsid w:val="001F0F55"/>
    <w:rsid w:val="001F1478"/>
    <w:rsid w:val="001F2EB5"/>
    <w:rsid w:val="001F4E62"/>
    <w:rsid w:val="001F55AE"/>
    <w:rsid w:val="001F5973"/>
    <w:rsid w:val="001F617A"/>
    <w:rsid w:val="001F7242"/>
    <w:rsid w:val="001F76C0"/>
    <w:rsid w:val="002004A2"/>
    <w:rsid w:val="00201035"/>
    <w:rsid w:val="00201757"/>
    <w:rsid w:val="0020244F"/>
    <w:rsid w:val="00202763"/>
    <w:rsid w:val="00202AEA"/>
    <w:rsid w:val="00202E18"/>
    <w:rsid w:val="00204813"/>
    <w:rsid w:val="00204B0D"/>
    <w:rsid w:val="00205538"/>
    <w:rsid w:val="002062BC"/>
    <w:rsid w:val="002074A1"/>
    <w:rsid w:val="00207692"/>
    <w:rsid w:val="00207E1C"/>
    <w:rsid w:val="00210DCF"/>
    <w:rsid w:val="00211830"/>
    <w:rsid w:val="00212A5A"/>
    <w:rsid w:val="002136AD"/>
    <w:rsid w:val="002145B2"/>
    <w:rsid w:val="002162BF"/>
    <w:rsid w:val="002203AD"/>
    <w:rsid w:val="00220438"/>
    <w:rsid w:val="00221558"/>
    <w:rsid w:val="00222752"/>
    <w:rsid w:val="00222B08"/>
    <w:rsid w:val="00223A61"/>
    <w:rsid w:val="00224C14"/>
    <w:rsid w:val="002254D6"/>
    <w:rsid w:val="00226A47"/>
    <w:rsid w:val="00227085"/>
    <w:rsid w:val="002270E8"/>
    <w:rsid w:val="00231B88"/>
    <w:rsid w:val="00231D11"/>
    <w:rsid w:val="00232152"/>
    <w:rsid w:val="002329E7"/>
    <w:rsid w:val="00232EDB"/>
    <w:rsid w:val="00233045"/>
    <w:rsid w:val="002333D9"/>
    <w:rsid w:val="002345E5"/>
    <w:rsid w:val="00234A10"/>
    <w:rsid w:val="00235CA2"/>
    <w:rsid w:val="00235EBD"/>
    <w:rsid w:val="00236B8C"/>
    <w:rsid w:val="00241590"/>
    <w:rsid w:val="00243E2B"/>
    <w:rsid w:val="00245BF5"/>
    <w:rsid w:val="00245DE7"/>
    <w:rsid w:val="00246B8F"/>
    <w:rsid w:val="00246E98"/>
    <w:rsid w:val="00247E95"/>
    <w:rsid w:val="00250113"/>
    <w:rsid w:val="00250242"/>
    <w:rsid w:val="0025092E"/>
    <w:rsid w:val="002528AD"/>
    <w:rsid w:val="00254538"/>
    <w:rsid w:val="00254956"/>
    <w:rsid w:val="00256DD7"/>
    <w:rsid w:val="00257F74"/>
    <w:rsid w:val="00260AE2"/>
    <w:rsid w:val="0026245D"/>
    <w:rsid w:val="00263125"/>
    <w:rsid w:val="00263EF5"/>
    <w:rsid w:val="0026430E"/>
    <w:rsid w:val="00264368"/>
    <w:rsid w:val="002662DB"/>
    <w:rsid w:val="002664B8"/>
    <w:rsid w:val="00266DA5"/>
    <w:rsid w:val="00267D7C"/>
    <w:rsid w:val="00267FC0"/>
    <w:rsid w:val="0027014C"/>
    <w:rsid w:val="002716DD"/>
    <w:rsid w:val="00271B45"/>
    <w:rsid w:val="00272E5D"/>
    <w:rsid w:val="002733E0"/>
    <w:rsid w:val="002747DC"/>
    <w:rsid w:val="002749B4"/>
    <w:rsid w:val="002752DC"/>
    <w:rsid w:val="00276472"/>
    <w:rsid w:val="002767D2"/>
    <w:rsid w:val="00280692"/>
    <w:rsid w:val="0028223E"/>
    <w:rsid w:val="00282DE4"/>
    <w:rsid w:val="00283058"/>
    <w:rsid w:val="002830DD"/>
    <w:rsid w:val="00283133"/>
    <w:rsid w:val="00283135"/>
    <w:rsid w:val="00284AC7"/>
    <w:rsid w:val="002853E7"/>
    <w:rsid w:val="0028552B"/>
    <w:rsid w:val="0028637C"/>
    <w:rsid w:val="002864B5"/>
    <w:rsid w:val="00287441"/>
    <w:rsid w:val="00290165"/>
    <w:rsid w:val="0029118F"/>
    <w:rsid w:val="00292A1E"/>
    <w:rsid w:val="00293015"/>
    <w:rsid w:val="00293750"/>
    <w:rsid w:val="0029394F"/>
    <w:rsid w:val="00293DED"/>
    <w:rsid w:val="002940AD"/>
    <w:rsid w:val="00294877"/>
    <w:rsid w:val="00295831"/>
    <w:rsid w:val="0029781E"/>
    <w:rsid w:val="002A1046"/>
    <w:rsid w:val="002A17C8"/>
    <w:rsid w:val="002A1883"/>
    <w:rsid w:val="002A1B91"/>
    <w:rsid w:val="002A262A"/>
    <w:rsid w:val="002A478E"/>
    <w:rsid w:val="002A47ED"/>
    <w:rsid w:val="002A4AFE"/>
    <w:rsid w:val="002A510B"/>
    <w:rsid w:val="002B01DB"/>
    <w:rsid w:val="002B228C"/>
    <w:rsid w:val="002B3EF4"/>
    <w:rsid w:val="002B76EE"/>
    <w:rsid w:val="002C035A"/>
    <w:rsid w:val="002C0856"/>
    <w:rsid w:val="002C11A6"/>
    <w:rsid w:val="002C16F2"/>
    <w:rsid w:val="002C28D6"/>
    <w:rsid w:val="002C399B"/>
    <w:rsid w:val="002C3DC6"/>
    <w:rsid w:val="002C4349"/>
    <w:rsid w:val="002C49D6"/>
    <w:rsid w:val="002C4B2B"/>
    <w:rsid w:val="002C4F36"/>
    <w:rsid w:val="002C59FE"/>
    <w:rsid w:val="002C5F78"/>
    <w:rsid w:val="002C60D7"/>
    <w:rsid w:val="002C6E64"/>
    <w:rsid w:val="002C702F"/>
    <w:rsid w:val="002D172B"/>
    <w:rsid w:val="002D21DB"/>
    <w:rsid w:val="002D4457"/>
    <w:rsid w:val="002D4933"/>
    <w:rsid w:val="002D4E6B"/>
    <w:rsid w:val="002D6678"/>
    <w:rsid w:val="002D6FA8"/>
    <w:rsid w:val="002D792F"/>
    <w:rsid w:val="002D7B5D"/>
    <w:rsid w:val="002E0278"/>
    <w:rsid w:val="002E1AD8"/>
    <w:rsid w:val="002E1FD1"/>
    <w:rsid w:val="002E2165"/>
    <w:rsid w:val="002E281A"/>
    <w:rsid w:val="002E305F"/>
    <w:rsid w:val="002E3875"/>
    <w:rsid w:val="002E3C1B"/>
    <w:rsid w:val="002E527F"/>
    <w:rsid w:val="002E5B1F"/>
    <w:rsid w:val="002E6C1A"/>
    <w:rsid w:val="002E7455"/>
    <w:rsid w:val="002E7868"/>
    <w:rsid w:val="002F057B"/>
    <w:rsid w:val="002F09F8"/>
    <w:rsid w:val="002F1356"/>
    <w:rsid w:val="002F18CB"/>
    <w:rsid w:val="002F19FE"/>
    <w:rsid w:val="002F238D"/>
    <w:rsid w:val="002F23A5"/>
    <w:rsid w:val="002F2808"/>
    <w:rsid w:val="002F2E08"/>
    <w:rsid w:val="002F3858"/>
    <w:rsid w:val="002F5277"/>
    <w:rsid w:val="002F6E6B"/>
    <w:rsid w:val="002F7662"/>
    <w:rsid w:val="002F7C9D"/>
    <w:rsid w:val="003000FC"/>
    <w:rsid w:val="00300AB1"/>
    <w:rsid w:val="00301497"/>
    <w:rsid w:val="0030204C"/>
    <w:rsid w:val="003038A5"/>
    <w:rsid w:val="00303932"/>
    <w:rsid w:val="00304BFF"/>
    <w:rsid w:val="00304C37"/>
    <w:rsid w:val="00304C4A"/>
    <w:rsid w:val="00305140"/>
    <w:rsid w:val="003052DC"/>
    <w:rsid w:val="00306237"/>
    <w:rsid w:val="00306542"/>
    <w:rsid w:val="00306B3E"/>
    <w:rsid w:val="00306D07"/>
    <w:rsid w:val="00307AEE"/>
    <w:rsid w:val="0031060D"/>
    <w:rsid w:val="00310830"/>
    <w:rsid w:val="00311A37"/>
    <w:rsid w:val="00311D47"/>
    <w:rsid w:val="00313467"/>
    <w:rsid w:val="003139AA"/>
    <w:rsid w:val="00314799"/>
    <w:rsid w:val="00316B76"/>
    <w:rsid w:val="0031738E"/>
    <w:rsid w:val="003204DB"/>
    <w:rsid w:val="0032055E"/>
    <w:rsid w:val="003213F2"/>
    <w:rsid w:val="00321532"/>
    <w:rsid w:val="00321C5F"/>
    <w:rsid w:val="0032216C"/>
    <w:rsid w:val="003223ED"/>
    <w:rsid w:val="0032283E"/>
    <w:rsid w:val="00322BD8"/>
    <w:rsid w:val="0032306A"/>
    <w:rsid w:val="003242F7"/>
    <w:rsid w:val="0032553A"/>
    <w:rsid w:val="003266D9"/>
    <w:rsid w:val="00326CF2"/>
    <w:rsid w:val="003272EC"/>
    <w:rsid w:val="0032752B"/>
    <w:rsid w:val="003305E9"/>
    <w:rsid w:val="0033064D"/>
    <w:rsid w:val="0033075A"/>
    <w:rsid w:val="00331CF7"/>
    <w:rsid w:val="003320D8"/>
    <w:rsid w:val="00332CAA"/>
    <w:rsid w:val="0033358B"/>
    <w:rsid w:val="00333CBB"/>
    <w:rsid w:val="00333E79"/>
    <w:rsid w:val="00334C61"/>
    <w:rsid w:val="003362F1"/>
    <w:rsid w:val="003366CE"/>
    <w:rsid w:val="00336FD5"/>
    <w:rsid w:val="00340507"/>
    <w:rsid w:val="00340C6E"/>
    <w:rsid w:val="00341195"/>
    <w:rsid w:val="003435F6"/>
    <w:rsid w:val="003435FD"/>
    <w:rsid w:val="00343A87"/>
    <w:rsid w:val="0034473F"/>
    <w:rsid w:val="00344787"/>
    <w:rsid w:val="003447EE"/>
    <w:rsid w:val="00344943"/>
    <w:rsid w:val="003459DD"/>
    <w:rsid w:val="00346BEA"/>
    <w:rsid w:val="0034741B"/>
    <w:rsid w:val="00347F97"/>
    <w:rsid w:val="003506D1"/>
    <w:rsid w:val="0035103A"/>
    <w:rsid w:val="00351F94"/>
    <w:rsid w:val="0035270B"/>
    <w:rsid w:val="00352E7E"/>
    <w:rsid w:val="0035316A"/>
    <w:rsid w:val="00353350"/>
    <w:rsid w:val="003537D9"/>
    <w:rsid w:val="00356F0F"/>
    <w:rsid w:val="00357C15"/>
    <w:rsid w:val="00360F32"/>
    <w:rsid w:val="003617BB"/>
    <w:rsid w:val="00362F33"/>
    <w:rsid w:val="00363A5D"/>
    <w:rsid w:val="00363A9F"/>
    <w:rsid w:val="00363D89"/>
    <w:rsid w:val="00364022"/>
    <w:rsid w:val="00364C2B"/>
    <w:rsid w:val="00365CFD"/>
    <w:rsid w:val="00366125"/>
    <w:rsid w:val="003670FF"/>
    <w:rsid w:val="003703AC"/>
    <w:rsid w:val="003713F3"/>
    <w:rsid w:val="00371561"/>
    <w:rsid w:val="00371772"/>
    <w:rsid w:val="0037433D"/>
    <w:rsid w:val="003744A6"/>
    <w:rsid w:val="00374CAB"/>
    <w:rsid w:val="00375831"/>
    <w:rsid w:val="00375BC1"/>
    <w:rsid w:val="0037672E"/>
    <w:rsid w:val="00376CCC"/>
    <w:rsid w:val="003806A1"/>
    <w:rsid w:val="003809CF"/>
    <w:rsid w:val="00381615"/>
    <w:rsid w:val="00381616"/>
    <w:rsid w:val="003821CB"/>
    <w:rsid w:val="00382C64"/>
    <w:rsid w:val="00382EE8"/>
    <w:rsid w:val="00382F17"/>
    <w:rsid w:val="00383782"/>
    <w:rsid w:val="00384CF2"/>
    <w:rsid w:val="00385071"/>
    <w:rsid w:val="00385EFE"/>
    <w:rsid w:val="00386462"/>
    <w:rsid w:val="00386A2E"/>
    <w:rsid w:val="00386B0E"/>
    <w:rsid w:val="00387BDB"/>
    <w:rsid w:val="00387C6C"/>
    <w:rsid w:val="003919AD"/>
    <w:rsid w:val="003925CE"/>
    <w:rsid w:val="003928F8"/>
    <w:rsid w:val="003939EA"/>
    <w:rsid w:val="00393F5D"/>
    <w:rsid w:val="003953E0"/>
    <w:rsid w:val="003957D2"/>
    <w:rsid w:val="00395D55"/>
    <w:rsid w:val="003963C4"/>
    <w:rsid w:val="00396B17"/>
    <w:rsid w:val="0039749A"/>
    <w:rsid w:val="00397A67"/>
    <w:rsid w:val="00397F9A"/>
    <w:rsid w:val="003A016D"/>
    <w:rsid w:val="003A0708"/>
    <w:rsid w:val="003A1069"/>
    <w:rsid w:val="003A266F"/>
    <w:rsid w:val="003A2BD1"/>
    <w:rsid w:val="003A354C"/>
    <w:rsid w:val="003A3879"/>
    <w:rsid w:val="003A49C8"/>
    <w:rsid w:val="003A5045"/>
    <w:rsid w:val="003A5A36"/>
    <w:rsid w:val="003A5BF9"/>
    <w:rsid w:val="003A779D"/>
    <w:rsid w:val="003B0841"/>
    <w:rsid w:val="003B1247"/>
    <w:rsid w:val="003B12F6"/>
    <w:rsid w:val="003B17D4"/>
    <w:rsid w:val="003B2C63"/>
    <w:rsid w:val="003B346E"/>
    <w:rsid w:val="003B3559"/>
    <w:rsid w:val="003B38DC"/>
    <w:rsid w:val="003B409E"/>
    <w:rsid w:val="003B44D1"/>
    <w:rsid w:val="003B5DBF"/>
    <w:rsid w:val="003B5FE3"/>
    <w:rsid w:val="003B6007"/>
    <w:rsid w:val="003B6706"/>
    <w:rsid w:val="003B692B"/>
    <w:rsid w:val="003B6B51"/>
    <w:rsid w:val="003B6FBB"/>
    <w:rsid w:val="003B7281"/>
    <w:rsid w:val="003C0105"/>
    <w:rsid w:val="003C0569"/>
    <w:rsid w:val="003C0771"/>
    <w:rsid w:val="003C0A23"/>
    <w:rsid w:val="003C0F68"/>
    <w:rsid w:val="003C1D9D"/>
    <w:rsid w:val="003C23D3"/>
    <w:rsid w:val="003C2C1F"/>
    <w:rsid w:val="003C4498"/>
    <w:rsid w:val="003C6D7F"/>
    <w:rsid w:val="003C7135"/>
    <w:rsid w:val="003D0396"/>
    <w:rsid w:val="003D071D"/>
    <w:rsid w:val="003D0902"/>
    <w:rsid w:val="003D127C"/>
    <w:rsid w:val="003D17F9"/>
    <w:rsid w:val="003D4301"/>
    <w:rsid w:val="003D576D"/>
    <w:rsid w:val="003D611B"/>
    <w:rsid w:val="003D72CB"/>
    <w:rsid w:val="003D7AC4"/>
    <w:rsid w:val="003E0417"/>
    <w:rsid w:val="003E0B19"/>
    <w:rsid w:val="003E18BD"/>
    <w:rsid w:val="003E375E"/>
    <w:rsid w:val="003E67D7"/>
    <w:rsid w:val="003E6E78"/>
    <w:rsid w:val="003E73FA"/>
    <w:rsid w:val="003F0085"/>
    <w:rsid w:val="003F0509"/>
    <w:rsid w:val="003F29AA"/>
    <w:rsid w:val="003F4227"/>
    <w:rsid w:val="003F4964"/>
    <w:rsid w:val="003F5866"/>
    <w:rsid w:val="003F7902"/>
    <w:rsid w:val="003F7AB4"/>
    <w:rsid w:val="004007A9"/>
    <w:rsid w:val="004007AC"/>
    <w:rsid w:val="004015C2"/>
    <w:rsid w:val="00402137"/>
    <w:rsid w:val="00402687"/>
    <w:rsid w:val="00402848"/>
    <w:rsid w:val="00403E82"/>
    <w:rsid w:val="004048BF"/>
    <w:rsid w:val="004055C2"/>
    <w:rsid w:val="004061E1"/>
    <w:rsid w:val="00406559"/>
    <w:rsid w:val="004114FF"/>
    <w:rsid w:val="00411DE0"/>
    <w:rsid w:val="004122C6"/>
    <w:rsid w:val="004135A3"/>
    <w:rsid w:val="00413DA1"/>
    <w:rsid w:val="00413FAC"/>
    <w:rsid w:val="00415BF1"/>
    <w:rsid w:val="00416231"/>
    <w:rsid w:val="004170BF"/>
    <w:rsid w:val="0041735B"/>
    <w:rsid w:val="00417534"/>
    <w:rsid w:val="004175B9"/>
    <w:rsid w:val="00417AFD"/>
    <w:rsid w:val="00420771"/>
    <w:rsid w:val="00420786"/>
    <w:rsid w:val="00420BDF"/>
    <w:rsid w:val="0042271F"/>
    <w:rsid w:val="004228A0"/>
    <w:rsid w:val="004228B1"/>
    <w:rsid w:val="00422E94"/>
    <w:rsid w:val="00424081"/>
    <w:rsid w:val="0042422C"/>
    <w:rsid w:val="0042425E"/>
    <w:rsid w:val="00424701"/>
    <w:rsid w:val="00424CA6"/>
    <w:rsid w:val="00424FBF"/>
    <w:rsid w:val="00425705"/>
    <w:rsid w:val="00427227"/>
    <w:rsid w:val="0043124D"/>
    <w:rsid w:val="00431D27"/>
    <w:rsid w:val="00431DC9"/>
    <w:rsid w:val="00432F82"/>
    <w:rsid w:val="004337DF"/>
    <w:rsid w:val="00433FDC"/>
    <w:rsid w:val="00434AD5"/>
    <w:rsid w:val="00435ABB"/>
    <w:rsid w:val="0043671C"/>
    <w:rsid w:val="00437FE0"/>
    <w:rsid w:val="00440A89"/>
    <w:rsid w:val="00440A9B"/>
    <w:rsid w:val="00441C60"/>
    <w:rsid w:val="00441CCC"/>
    <w:rsid w:val="00441DD3"/>
    <w:rsid w:val="00443C97"/>
    <w:rsid w:val="00444061"/>
    <w:rsid w:val="00444150"/>
    <w:rsid w:val="004446B8"/>
    <w:rsid w:val="00444DDE"/>
    <w:rsid w:val="00445CA7"/>
    <w:rsid w:val="00445E46"/>
    <w:rsid w:val="00447137"/>
    <w:rsid w:val="0045053D"/>
    <w:rsid w:val="004507B0"/>
    <w:rsid w:val="00452E2D"/>
    <w:rsid w:val="004535B6"/>
    <w:rsid w:val="004537D3"/>
    <w:rsid w:val="00453EF9"/>
    <w:rsid w:val="00454F9B"/>
    <w:rsid w:val="0045563C"/>
    <w:rsid w:val="00456A8C"/>
    <w:rsid w:val="00456D83"/>
    <w:rsid w:val="00460E9C"/>
    <w:rsid w:val="004615EE"/>
    <w:rsid w:val="00461E17"/>
    <w:rsid w:val="00461F45"/>
    <w:rsid w:val="00462291"/>
    <w:rsid w:val="00463123"/>
    <w:rsid w:val="00463B32"/>
    <w:rsid w:val="00464802"/>
    <w:rsid w:val="00464B00"/>
    <w:rsid w:val="004653E0"/>
    <w:rsid w:val="00465FF6"/>
    <w:rsid w:val="004661F8"/>
    <w:rsid w:val="00466545"/>
    <w:rsid w:val="00467E7F"/>
    <w:rsid w:val="00470278"/>
    <w:rsid w:val="00471714"/>
    <w:rsid w:val="00471EE0"/>
    <w:rsid w:val="0047258F"/>
    <w:rsid w:val="00472E77"/>
    <w:rsid w:val="00476672"/>
    <w:rsid w:val="00476B5C"/>
    <w:rsid w:val="00477412"/>
    <w:rsid w:val="00477D0C"/>
    <w:rsid w:val="00480378"/>
    <w:rsid w:val="00480E02"/>
    <w:rsid w:val="0048101C"/>
    <w:rsid w:val="0048112C"/>
    <w:rsid w:val="00481EEE"/>
    <w:rsid w:val="00482387"/>
    <w:rsid w:val="00482531"/>
    <w:rsid w:val="00482B6B"/>
    <w:rsid w:val="00484E48"/>
    <w:rsid w:val="00484E66"/>
    <w:rsid w:val="00486095"/>
    <w:rsid w:val="004868A9"/>
    <w:rsid w:val="00486C31"/>
    <w:rsid w:val="004876F1"/>
    <w:rsid w:val="00487F28"/>
    <w:rsid w:val="00490F23"/>
    <w:rsid w:val="00491C2F"/>
    <w:rsid w:val="00491EA3"/>
    <w:rsid w:val="0049224B"/>
    <w:rsid w:val="0049338A"/>
    <w:rsid w:val="00493D6A"/>
    <w:rsid w:val="00495D75"/>
    <w:rsid w:val="0049733E"/>
    <w:rsid w:val="004976F0"/>
    <w:rsid w:val="00497FB3"/>
    <w:rsid w:val="004A14EA"/>
    <w:rsid w:val="004A191F"/>
    <w:rsid w:val="004A1EEF"/>
    <w:rsid w:val="004A385D"/>
    <w:rsid w:val="004A497D"/>
    <w:rsid w:val="004A6604"/>
    <w:rsid w:val="004A6787"/>
    <w:rsid w:val="004A6A44"/>
    <w:rsid w:val="004A6FEF"/>
    <w:rsid w:val="004A7492"/>
    <w:rsid w:val="004A7BD8"/>
    <w:rsid w:val="004B030B"/>
    <w:rsid w:val="004B0B73"/>
    <w:rsid w:val="004B1B67"/>
    <w:rsid w:val="004B1BE7"/>
    <w:rsid w:val="004B1F2D"/>
    <w:rsid w:val="004B36BE"/>
    <w:rsid w:val="004B37D4"/>
    <w:rsid w:val="004B46F8"/>
    <w:rsid w:val="004B58A8"/>
    <w:rsid w:val="004B6088"/>
    <w:rsid w:val="004B6BD0"/>
    <w:rsid w:val="004B6F9D"/>
    <w:rsid w:val="004B71E2"/>
    <w:rsid w:val="004B72C6"/>
    <w:rsid w:val="004B7BFC"/>
    <w:rsid w:val="004C00F4"/>
    <w:rsid w:val="004C10BF"/>
    <w:rsid w:val="004C31CF"/>
    <w:rsid w:val="004C457B"/>
    <w:rsid w:val="004C47C9"/>
    <w:rsid w:val="004C48B3"/>
    <w:rsid w:val="004C4D6B"/>
    <w:rsid w:val="004C56CB"/>
    <w:rsid w:val="004C584A"/>
    <w:rsid w:val="004C5E44"/>
    <w:rsid w:val="004C6A5E"/>
    <w:rsid w:val="004C72BB"/>
    <w:rsid w:val="004D1D10"/>
    <w:rsid w:val="004D2B66"/>
    <w:rsid w:val="004D4C30"/>
    <w:rsid w:val="004D5470"/>
    <w:rsid w:val="004D6BF3"/>
    <w:rsid w:val="004D75F7"/>
    <w:rsid w:val="004E142A"/>
    <w:rsid w:val="004E160F"/>
    <w:rsid w:val="004E169F"/>
    <w:rsid w:val="004E16B9"/>
    <w:rsid w:val="004E1FBF"/>
    <w:rsid w:val="004E1FEC"/>
    <w:rsid w:val="004E22E1"/>
    <w:rsid w:val="004E2D45"/>
    <w:rsid w:val="004E2E21"/>
    <w:rsid w:val="004E310E"/>
    <w:rsid w:val="004E3626"/>
    <w:rsid w:val="004E3F06"/>
    <w:rsid w:val="004E4B66"/>
    <w:rsid w:val="004E5584"/>
    <w:rsid w:val="004E5E15"/>
    <w:rsid w:val="004E6F58"/>
    <w:rsid w:val="004F0C71"/>
    <w:rsid w:val="004F0D08"/>
    <w:rsid w:val="004F12A2"/>
    <w:rsid w:val="004F2154"/>
    <w:rsid w:val="004F3FB8"/>
    <w:rsid w:val="004F48D4"/>
    <w:rsid w:val="004F4B5D"/>
    <w:rsid w:val="004F5383"/>
    <w:rsid w:val="004F5D21"/>
    <w:rsid w:val="004F6660"/>
    <w:rsid w:val="004F67E8"/>
    <w:rsid w:val="004F6D34"/>
    <w:rsid w:val="004F72D8"/>
    <w:rsid w:val="004F757A"/>
    <w:rsid w:val="004F7702"/>
    <w:rsid w:val="00500EA8"/>
    <w:rsid w:val="00501654"/>
    <w:rsid w:val="00502A30"/>
    <w:rsid w:val="0050388A"/>
    <w:rsid w:val="00503FF7"/>
    <w:rsid w:val="005045C1"/>
    <w:rsid w:val="0050671E"/>
    <w:rsid w:val="005074B6"/>
    <w:rsid w:val="00510B17"/>
    <w:rsid w:val="00511476"/>
    <w:rsid w:val="00511F46"/>
    <w:rsid w:val="00512B3B"/>
    <w:rsid w:val="00513431"/>
    <w:rsid w:val="005135E8"/>
    <w:rsid w:val="005145D6"/>
    <w:rsid w:val="00514CE9"/>
    <w:rsid w:val="00515914"/>
    <w:rsid w:val="00515E67"/>
    <w:rsid w:val="005164D0"/>
    <w:rsid w:val="005164D6"/>
    <w:rsid w:val="0051789D"/>
    <w:rsid w:val="00520076"/>
    <w:rsid w:val="0052085F"/>
    <w:rsid w:val="00521545"/>
    <w:rsid w:val="0052270C"/>
    <w:rsid w:val="0052291E"/>
    <w:rsid w:val="005234C8"/>
    <w:rsid w:val="00523D2F"/>
    <w:rsid w:val="00523E6E"/>
    <w:rsid w:val="00523FF1"/>
    <w:rsid w:val="00525B7A"/>
    <w:rsid w:val="00526200"/>
    <w:rsid w:val="00531737"/>
    <w:rsid w:val="005318F2"/>
    <w:rsid w:val="005321FD"/>
    <w:rsid w:val="00533861"/>
    <w:rsid w:val="00534ECC"/>
    <w:rsid w:val="005359A0"/>
    <w:rsid w:val="0053618C"/>
    <w:rsid w:val="00537BF6"/>
    <w:rsid w:val="0054099C"/>
    <w:rsid w:val="00540E34"/>
    <w:rsid w:val="00540EFE"/>
    <w:rsid w:val="00540FB6"/>
    <w:rsid w:val="00540FE7"/>
    <w:rsid w:val="005411A1"/>
    <w:rsid w:val="00541E00"/>
    <w:rsid w:val="0054236F"/>
    <w:rsid w:val="005424A9"/>
    <w:rsid w:val="005426BB"/>
    <w:rsid w:val="00542784"/>
    <w:rsid w:val="00542788"/>
    <w:rsid w:val="00542886"/>
    <w:rsid w:val="005429A2"/>
    <w:rsid w:val="00544006"/>
    <w:rsid w:val="005446AF"/>
    <w:rsid w:val="00544C85"/>
    <w:rsid w:val="0054634D"/>
    <w:rsid w:val="00546D2F"/>
    <w:rsid w:val="00547BC7"/>
    <w:rsid w:val="00547D3E"/>
    <w:rsid w:val="005502A9"/>
    <w:rsid w:val="00551F99"/>
    <w:rsid w:val="0055223F"/>
    <w:rsid w:val="005524F0"/>
    <w:rsid w:val="0055421E"/>
    <w:rsid w:val="0055426E"/>
    <w:rsid w:val="00554444"/>
    <w:rsid w:val="0055475F"/>
    <w:rsid w:val="00556187"/>
    <w:rsid w:val="00556A90"/>
    <w:rsid w:val="00556F52"/>
    <w:rsid w:val="00557098"/>
    <w:rsid w:val="0055761C"/>
    <w:rsid w:val="00557BC5"/>
    <w:rsid w:val="005603DB"/>
    <w:rsid w:val="00561898"/>
    <w:rsid w:val="00563174"/>
    <w:rsid w:val="005649A9"/>
    <w:rsid w:val="00564BBE"/>
    <w:rsid w:val="00565AD0"/>
    <w:rsid w:val="00565BDA"/>
    <w:rsid w:val="00565D57"/>
    <w:rsid w:val="00565EB9"/>
    <w:rsid w:val="0056600A"/>
    <w:rsid w:val="005660BA"/>
    <w:rsid w:val="005701F1"/>
    <w:rsid w:val="005708EA"/>
    <w:rsid w:val="00571E09"/>
    <w:rsid w:val="00573B38"/>
    <w:rsid w:val="00573BA0"/>
    <w:rsid w:val="00573DC6"/>
    <w:rsid w:val="00574BF2"/>
    <w:rsid w:val="00574F98"/>
    <w:rsid w:val="005753FD"/>
    <w:rsid w:val="00576092"/>
    <w:rsid w:val="0057692E"/>
    <w:rsid w:val="00576E6F"/>
    <w:rsid w:val="00577425"/>
    <w:rsid w:val="00577BF3"/>
    <w:rsid w:val="00577CFD"/>
    <w:rsid w:val="00581AE1"/>
    <w:rsid w:val="0058246E"/>
    <w:rsid w:val="005826F3"/>
    <w:rsid w:val="00582D23"/>
    <w:rsid w:val="0058371C"/>
    <w:rsid w:val="00585BE2"/>
    <w:rsid w:val="005863DD"/>
    <w:rsid w:val="005863E1"/>
    <w:rsid w:val="0058646F"/>
    <w:rsid w:val="005868BB"/>
    <w:rsid w:val="00587073"/>
    <w:rsid w:val="005879BE"/>
    <w:rsid w:val="00590297"/>
    <w:rsid w:val="00590472"/>
    <w:rsid w:val="00591203"/>
    <w:rsid w:val="00591AC3"/>
    <w:rsid w:val="00591CF0"/>
    <w:rsid w:val="005951BC"/>
    <w:rsid w:val="005951CE"/>
    <w:rsid w:val="00595273"/>
    <w:rsid w:val="00595315"/>
    <w:rsid w:val="00597025"/>
    <w:rsid w:val="0059731B"/>
    <w:rsid w:val="005977BA"/>
    <w:rsid w:val="005A2751"/>
    <w:rsid w:val="005A2F5E"/>
    <w:rsid w:val="005A4F38"/>
    <w:rsid w:val="005A55AE"/>
    <w:rsid w:val="005A62B4"/>
    <w:rsid w:val="005A69ED"/>
    <w:rsid w:val="005A6FBE"/>
    <w:rsid w:val="005A7333"/>
    <w:rsid w:val="005A7592"/>
    <w:rsid w:val="005B01BF"/>
    <w:rsid w:val="005B0E08"/>
    <w:rsid w:val="005B2FB3"/>
    <w:rsid w:val="005B30C4"/>
    <w:rsid w:val="005B6E20"/>
    <w:rsid w:val="005B7D39"/>
    <w:rsid w:val="005B7E0C"/>
    <w:rsid w:val="005B7E63"/>
    <w:rsid w:val="005C1DCA"/>
    <w:rsid w:val="005C23BB"/>
    <w:rsid w:val="005C25C8"/>
    <w:rsid w:val="005C2FFF"/>
    <w:rsid w:val="005C3012"/>
    <w:rsid w:val="005C57B1"/>
    <w:rsid w:val="005C5AA8"/>
    <w:rsid w:val="005C693A"/>
    <w:rsid w:val="005D04C5"/>
    <w:rsid w:val="005D08D8"/>
    <w:rsid w:val="005D0940"/>
    <w:rsid w:val="005D097A"/>
    <w:rsid w:val="005D2AA0"/>
    <w:rsid w:val="005D3ACD"/>
    <w:rsid w:val="005D40DC"/>
    <w:rsid w:val="005D5094"/>
    <w:rsid w:val="005D549C"/>
    <w:rsid w:val="005D559F"/>
    <w:rsid w:val="005D5792"/>
    <w:rsid w:val="005D6855"/>
    <w:rsid w:val="005D6AA1"/>
    <w:rsid w:val="005D7C89"/>
    <w:rsid w:val="005D7DF0"/>
    <w:rsid w:val="005E00F2"/>
    <w:rsid w:val="005E042D"/>
    <w:rsid w:val="005E0728"/>
    <w:rsid w:val="005E09DC"/>
    <w:rsid w:val="005E0FFD"/>
    <w:rsid w:val="005E174A"/>
    <w:rsid w:val="005E18B1"/>
    <w:rsid w:val="005E22DD"/>
    <w:rsid w:val="005E2786"/>
    <w:rsid w:val="005E3544"/>
    <w:rsid w:val="005E372B"/>
    <w:rsid w:val="005E3DF1"/>
    <w:rsid w:val="005E4384"/>
    <w:rsid w:val="005E4D60"/>
    <w:rsid w:val="005E5337"/>
    <w:rsid w:val="005E5ED8"/>
    <w:rsid w:val="005E5F94"/>
    <w:rsid w:val="005E6250"/>
    <w:rsid w:val="005F02A1"/>
    <w:rsid w:val="005F0DB5"/>
    <w:rsid w:val="005F1B9B"/>
    <w:rsid w:val="005F1D64"/>
    <w:rsid w:val="005F1F14"/>
    <w:rsid w:val="005F3DA2"/>
    <w:rsid w:val="005F40A0"/>
    <w:rsid w:val="005F5D9B"/>
    <w:rsid w:val="005F66D3"/>
    <w:rsid w:val="005F7823"/>
    <w:rsid w:val="00601F19"/>
    <w:rsid w:val="00603518"/>
    <w:rsid w:val="0060373F"/>
    <w:rsid w:val="00603892"/>
    <w:rsid w:val="00603C4D"/>
    <w:rsid w:val="00604A86"/>
    <w:rsid w:val="00606B29"/>
    <w:rsid w:val="0060769A"/>
    <w:rsid w:val="00607B17"/>
    <w:rsid w:val="00610C05"/>
    <w:rsid w:val="006111E6"/>
    <w:rsid w:val="00611E70"/>
    <w:rsid w:val="00612541"/>
    <w:rsid w:val="006125EE"/>
    <w:rsid w:val="0061279C"/>
    <w:rsid w:val="006139EF"/>
    <w:rsid w:val="00613AD9"/>
    <w:rsid w:val="00613D29"/>
    <w:rsid w:val="00614839"/>
    <w:rsid w:val="00615905"/>
    <w:rsid w:val="00615DB3"/>
    <w:rsid w:val="006165E1"/>
    <w:rsid w:val="00616D84"/>
    <w:rsid w:val="006176DB"/>
    <w:rsid w:val="00617A47"/>
    <w:rsid w:val="00617D13"/>
    <w:rsid w:val="00620C6C"/>
    <w:rsid w:val="0062272A"/>
    <w:rsid w:val="00622AA1"/>
    <w:rsid w:val="00622CCC"/>
    <w:rsid w:val="0062321B"/>
    <w:rsid w:val="0062330C"/>
    <w:rsid w:val="00623AC9"/>
    <w:rsid w:val="00623DD6"/>
    <w:rsid w:val="006246E5"/>
    <w:rsid w:val="00624BAF"/>
    <w:rsid w:val="00625032"/>
    <w:rsid w:val="006253D3"/>
    <w:rsid w:val="0062549C"/>
    <w:rsid w:val="00625817"/>
    <w:rsid w:val="006274B5"/>
    <w:rsid w:val="006308FA"/>
    <w:rsid w:val="0063128B"/>
    <w:rsid w:val="00632174"/>
    <w:rsid w:val="00632913"/>
    <w:rsid w:val="00632B71"/>
    <w:rsid w:val="0063335A"/>
    <w:rsid w:val="00634245"/>
    <w:rsid w:val="00634774"/>
    <w:rsid w:val="0063505D"/>
    <w:rsid w:val="0063538B"/>
    <w:rsid w:val="00635980"/>
    <w:rsid w:val="00635D14"/>
    <w:rsid w:val="00635F5E"/>
    <w:rsid w:val="00636B40"/>
    <w:rsid w:val="006375BB"/>
    <w:rsid w:val="006377D4"/>
    <w:rsid w:val="00637933"/>
    <w:rsid w:val="00637D4B"/>
    <w:rsid w:val="00637DB4"/>
    <w:rsid w:val="00637F19"/>
    <w:rsid w:val="006406BB"/>
    <w:rsid w:val="0064148D"/>
    <w:rsid w:val="00641C38"/>
    <w:rsid w:val="00641C5D"/>
    <w:rsid w:val="00642667"/>
    <w:rsid w:val="00642725"/>
    <w:rsid w:val="00644987"/>
    <w:rsid w:val="006449B8"/>
    <w:rsid w:val="006456B5"/>
    <w:rsid w:val="00646B3D"/>
    <w:rsid w:val="00647108"/>
    <w:rsid w:val="006509BC"/>
    <w:rsid w:val="00651183"/>
    <w:rsid w:val="00651614"/>
    <w:rsid w:val="00652C20"/>
    <w:rsid w:val="00653196"/>
    <w:rsid w:val="0065526E"/>
    <w:rsid w:val="006555BF"/>
    <w:rsid w:val="00656710"/>
    <w:rsid w:val="00656A56"/>
    <w:rsid w:val="00660280"/>
    <w:rsid w:val="00661387"/>
    <w:rsid w:val="00661A8D"/>
    <w:rsid w:val="00661C6E"/>
    <w:rsid w:val="00663454"/>
    <w:rsid w:val="00663462"/>
    <w:rsid w:val="00663712"/>
    <w:rsid w:val="00663874"/>
    <w:rsid w:val="00663AF9"/>
    <w:rsid w:val="00665840"/>
    <w:rsid w:val="00666F53"/>
    <w:rsid w:val="006674F6"/>
    <w:rsid w:val="0067072B"/>
    <w:rsid w:val="00670773"/>
    <w:rsid w:val="00672477"/>
    <w:rsid w:val="00672582"/>
    <w:rsid w:val="00672714"/>
    <w:rsid w:val="00673C98"/>
    <w:rsid w:val="00673DCD"/>
    <w:rsid w:val="00674A4C"/>
    <w:rsid w:val="0067676A"/>
    <w:rsid w:val="0067682E"/>
    <w:rsid w:val="00676E17"/>
    <w:rsid w:val="00677A86"/>
    <w:rsid w:val="00677F52"/>
    <w:rsid w:val="00680065"/>
    <w:rsid w:val="006807E0"/>
    <w:rsid w:val="006809CE"/>
    <w:rsid w:val="0068104F"/>
    <w:rsid w:val="0068169B"/>
    <w:rsid w:val="006831AA"/>
    <w:rsid w:val="006839B7"/>
    <w:rsid w:val="00684D16"/>
    <w:rsid w:val="006853C4"/>
    <w:rsid w:val="00685DCD"/>
    <w:rsid w:val="0068656F"/>
    <w:rsid w:val="00686790"/>
    <w:rsid w:val="00686F86"/>
    <w:rsid w:val="00690028"/>
    <w:rsid w:val="00691084"/>
    <w:rsid w:val="00691ED1"/>
    <w:rsid w:val="00693820"/>
    <w:rsid w:val="00693924"/>
    <w:rsid w:val="00693B9E"/>
    <w:rsid w:val="00693BC0"/>
    <w:rsid w:val="00693F4E"/>
    <w:rsid w:val="00695929"/>
    <w:rsid w:val="00695A51"/>
    <w:rsid w:val="00695DC9"/>
    <w:rsid w:val="0069714A"/>
    <w:rsid w:val="00697C57"/>
    <w:rsid w:val="006A0A4A"/>
    <w:rsid w:val="006A0C7E"/>
    <w:rsid w:val="006A192D"/>
    <w:rsid w:val="006A357D"/>
    <w:rsid w:val="006A58D8"/>
    <w:rsid w:val="006A66E5"/>
    <w:rsid w:val="006A681B"/>
    <w:rsid w:val="006A6922"/>
    <w:rsid w:val="006A7971"/>
    <w:rsid w:val="006B0E43"/>
    <w:rsid w:val="006B1A15"/>
    <w:rsid w:val="006B1A6A"/>
    <w:rsid w:val="006B2D91"/>
    <w:rsid w:val="006B4810"/>
    <w:rsid w:val="006B4AC8"/>
    <w:rsid w:val="006B51D9"/>
    <w:rsid w:val="006B6234"/>
    <w:rsid w:val="006B78B0"/>
    <w:rsid w:val="006B7F3E"/>
    <w:rsid w:val="006C04E6"/>
    <w:rsid w:val="006C11E9"/>
    <w:rsid w:val="006C143E"/>
    <w:rsid w:val="006C1910"/>
    <w:rsid w:val="006C1E5C"/>
    <w:rsid w:val="006C2252"/>
    <w:rsid w:val="006C2910"/>
    <w:rsid w:val="006C29EF"/>
    <w:rsid w:val="006C3079"/>
    <w:rsid w:val="006C3580"/>
    <w:rsid w:val="006C371F"/>
    <w:rsid w:val="006C395A"/>
    <w:rsid w:val="006C45E4"/>
    <w:rsid w:val="006C496C"/>
    <w:rsid w:val="006C49F9"/>
    <w:rsid w:val="006C6050"/>
    <w:rsid w:val="006C737D"/>
    <w:rsid w:val="006C758C"/>
    <w:rsid w:val="006D01AA"/>
    <w:rsid w:val="006D0BB3"/>
    <w:rsid w:val="006D0D8A"/>
    <w:rsid w:val="006D18C6"/>
    <w:rsid w:val="006D23EF"/>
    <w:rsid w:val="006D2BA9"/>
    <w:rsid w:val="006D2D08"/>
    <w:rsid w:val="006D371C"/>
    <w:rsid w:val="006D3850"/>
    <w:rsid w:val="006D3D38"/>
    <w:rsid w:val="006D3FA4"/>
    <w:rsid w:val="006D6281"/>
    <w:rsid w:val="006D7A22"/>
    <w:rsid w:val="006E00EF"/>
    <w:rsid w:val="006E118A"/>
    <w:rsid w:val="006E19EE"/>
    <w:rsid w:val="006E2B79"/>
    <w:rsid w:val="006E42DF"/>
    <w:rsid w:val="006E4B7E"/>
    <w:rsid w:val="006E52FB"/>
    <w:rsid w:val="006E6019"/>
    <w:rsid w:val="006E61F8"/>
    <w:rsid w:val="006E6C82"/>
    <w:rsid w:val="006E6E75"/>
    <w:rsid w:val="006F0299"/>
    <w:rsid w:val="006F0AC5"/>
    <w:rsid w:val="006F108A"/>
    <w:rsid w:val="006F1A2C"/>
    <w:rsid w:val="006F1AA2"/>
    <w:rsid w:val="006F1F9E"/>
    <w:rsid w:val="006F2ADD"/>
    <w:rsid w:val="006F3265"/>
    <w:rsid w:val="006F39F9"/>
    <w:rsid w:val="006F4261"/>
    <w:rsid w:val="006F426C"/>
    <w:rsid w:val="006F453B"/>
    <w:rsid w:val="006F486D"/>
    <w:rsid w:val="006F5831"/>
    <w:rsid w:val="006F5B57"/>
    <w:rsid w:val="006F5DBE"/>
    <w:rsid w:val="007000C0"/>
    <w:rsid w:val="007001C0"/>
    <w:rsid w:val="007003FD"/>
    <w:rsid w:val="00701DA5"/>
    <w:rsid w:val="0070200A"/>
    <w:rsid w:val="007024CE"/>
    <w:rsid w:val="0070299A"/>
    <w:rsid w:val="00702CED"/>
    <w:rsid w:val="00702EB2"/>
    <w:rsid w:val="00704749"/>
    <w:rsid w:val="00704C0E"/>
    <w:rsid w:val="00705527"/>
    <w:rsid w:val="00705D03"/>
    <w:rsid w:val="0070628B"/>
    <w:rsid w:val="007108DB"/>
    <w:rsid w:val="00710BF9"/>
    <w:rsid w:val="0071160B"/>
    <w:rsid w:val="00712D7B"/>
    <w:rsid w:val="00712F39"/>
    <w:rsid w:val="00713052"/>
    <w:rsid w:val="007149A0"/>
    <w:rsid w:val="00714AF5"/>
    <w:rsid w:val="00715277"/>
    <w:rsid w:val="00715662"/>
    <w:rsid w:val="00716046"/>
    <w:rsid w:val="007160D4"/>
    <w:rsid w:val="00716C22"/>
    <w:rsid w:val="00717E33"/>
    <w:rsid w:val="00720652"/>
    <w:rsid w:val="007218E7"/>
    <w:rsid w:val="00723506"/>
    <w:rsid w:val="007236DD"/>
    <w:rsid w:val="00723BC2"/>
    <w:rsid w:val="00723C99"/>
    <w:rsid w:val="00724C57"/>
    <w:rsid w:val="00724D72"/>
    <w:rsid w:val="007252FD"/>
    <w:rsid w:val="00726877"/>
    <w:rsid w:val="00726A82"/>
    <w:rsid w:val="00726FC6"/>
    <w:rsid w:val="00727125"/>
    <w:rsid w:val="00727782"/>
    <w:rsid w:val="00727945"/>
    <w:rsid w:val="00730001"/>
    <w:rsid w:val="007300F8"/>
    <w:rsid w:val="00730518"/>
    <w:rsid w:val="00730ACE"/>
    <w:rsid w:val="007331AC"/>
    <w:rsid w:val="0073398A"/>
    <w:rsid w:val="00733B41"/>
    <w:rsid w:val="00733D32"/>
    <w:rsid w:val="00733F73"/>
    <w:rsid w:val="00734514"/>
    <w:rsid w:val="00734F22"/>
    <w:rsid w:val="00734F48"/>
    <w:rsid w:val="00734F84"/>
    <w:rsid w:val="00736D9D"/>
    <w:rsid w:val="007377CA"/>
    <w:rsid w:val="00740E10"/>
    <w:rsid w:val="00740FCC"/>
    <w:rsid w:val="00741858"/>
    <w:rsid w:val="00741BC8"/>
    <w:rsid w:val="00743791"/>
    <w:rsid w:val="00743CA1"/>
    <w:rsid w:val="00743D4B"/>
    <w:rsid w:val="00744181"/>
    <w:rsid w:val="0074436D"/>
    <w:rsid w:val="007446EE"/>
    <w:rsid w:val="00744AF6"/>
    <w:rsid w:val="00744B5E"/>
    <w:rsid w:val="0074584B"/>
    <w:rsid w:val="00745DB8"/>
    <w:rsid w:val="007468E7"/>
    <w:rsid w:val="00746B2E"/>
    <w:rsid w:val="00747AF3"/>
    <w:rsid w:val="0075195F"/>
    <w:rsid w:val="00753316"/>
    <w:rsid w:val="00753727"/>
    <w:rsid w:val="0075390F"/>
    <w:rsid w:val="00754587"/>
    <w:rsid w:val="00756E28"/>
    <w:rsid w:val="00757F3E"/>
    <w:rsid w:val="00760E09"/>
    <w:rsid w:val="00760FB4"/>
    <w:rsid w:val="00761AD4"/>
    <w:rsid w:val="00761DDB"/>
    <w:rsid w:val="00761FE9"/>
    <w:rsid w:val="00763372"/>
    <w:rsid w:val="007643DA"/>
    <w:rsid w:val="007650CD"/>
    <w:rsid w:val="007653DF"/>
    <w:rsid w:val="00766512"/>
    <w:rsid w:val="00766B2F"/>
    <w:rsid w:val="0076719E"/>
    <w:rsid w:val="007671D0"/>
    <w:rsid w:val="007673FC"/>
    <w:rsid w:val="00770618"/>
    <w:rsid w:val="00770AE9"/>
    <w:rsid w:val="00771080"/>
    <w:rsid w:val="00771C4A"/>
    <w:rsid w:val="00771D88"/>
    <w:rsid w:val="007722E5"/>
    <w:rsid w:val="00772B65"/>
    <w:rsid w:val="007747BA"/>
    <w:rsid w:val="00774D60"/>
    <w:rsid w:val="007754F4"/>
    <w:rsid w:val="00775E3E"/>
    <w:rsid w:val="00776DE4"/>
    <w:rsid w:val="00776E46"/>
    <w:rsid w:val="00777584"/>
    <w:rsid w:val="00777864"/>
    <w:rsid w:val="00777A6E"/>
    <w:rsid w:val="00777B1B"/>
    <w:rsid w:val="0078041A"/>
    <w:rsid w:val="007814E7"/>
    <w:rsid w:val="00781BF4"/>
    <w:rsid w:val="00782368"/>
    <w:rsid w:val="00782E20"/>
    <w:rsid w:val="00782F2A"/>
    <w:rsid w:val="00782FB0"/>
    <w:rsid w:val="007835B0"/>
    <w:rsid w:val="0078415F"/>
    <w:rsid w:val="00785759"/>
    <w:rsid w:val="0078633E"/>
    <w:rsid w:val="0078695A"/>
    <w:rsid w:val="00790118"/>
    <w:rsid w:val="00790413"/>
    <w:rsid w:val="00790A9A"/>
    <w:rsid w:val="00791087"/>
    <w:rsid w:val="007910CC"/>
    <w:rsid w:val="007913BF"/>
    <w:rsid w:val="007926AA"/>
    <w:rsid w:val="00792CDF"/>
    <w:rsid w:val="00793485"/>
    <w:rsid w:val="007935BE"/>
    <w:rsid w:val="00793914"/>
    <w:rsid w:val="007953FF"/>
    <w:rsid w:val="00795691"/>
    <w:rsid w:val="00795E85"/>
    <w:rsid w:val="00795EF3"/>
    <w:rsid w:val="00796360"/>
    <w:rsid w:val="00796A87"/>
    <w:rsid w:val="0079703B"/>
    <w:rsid w:val="00797B77"/>
    <w:rsid w:val="007A023B"/>
    <w:rsid w:val="007A05EB"/>
    <w:rsid w:val="007A1E1C"/>
    <w:rsid w:val="007A2933"/>
    <w:rsid w:val="007A2F55"/>
    <w:rsid w:val="007A3D20"/>
    <w:rsid w:val="007A4C69"/>
    <w:rsid w:val="007A4D89"/>
    <w:rsid w:val="007A567C"/>
    <w:rsid w:val="007A62A5"/>
    <w:rsid w:val="007A6D9E"/>
    <w:rsid w:val="007A720D"/>
    <w:rsid w:val="007B086F"/>
    <w:rsid w:val="007B170D"/>
    <w:rsid w:val="007B2DF9"/>
    <w:rsid w:val="007B32E4"/>
    <w:rsid w:val="007B4E0B"/>
    <w:rsid w:val="007B513C"/>
    <w:rsid w:val="007B67D3"/>
    <w:rsid w:val="007B6CF9"/>
    <w:rsid w:val="007B6D6D"/>
    <w:rsid w:val="007B73AB"/>
    <w:rsid w:val="007B7476"/>
    <w:rsid w:val="007C0393"/>
    <w:rsid w:val="007C094A"/>
    <w:rsid w:val="007C0DE3"/>
    <w:rsid w:val="007C1A3E"/>
    <w:rsid w:val="007C34A5"/>
    <w:rsid w:val="007C34B4"/>
    <w:rsid w:val="007C3518"/>
    <w:rsid w:val="007C3C36"/>
    <w:rsid w:val="007C4FBA"/>
    <w:rsid w:val="007C71B6"/>
    <w:rsid w:val="007C7A19"/>
    <w:rsid w:val="007D037C"/>
    <w:rsid w:val="007D34DE"/>
    <w:rsid w:val="007D3EAD"/>
    <w:rsid w:val="007D52DA"/>
    <w:rsid w:val="007D5E0C"/>
    <w:rsid w:val="007D66EE"/>
    <w:rsid w:val="007D6B1E"/>
    <w:rsid w:val="007D7632"/>
    <w:rsid w:val="007E0476"/>
    <w:rsid w:val="007E1CFF"/>
    <w:rsid w:val="007E279C"/>
    <w:rsid w:val="007E2A4D"/>
    <w:rsid w:val="007E53F2"/>
    <w:rsid w:val="007E56FE"/>
    <w:rsid w:val="007E5FA1"/>
    <w:rsid w:val="007E5FFF"/>
    <w:rsid w:val="007E6377"/>
    <w:rsid w:val="007E685C"/>
    <w:rsid w:val="007E6A15"/>
    <w:rsid w:val="007E6A84"/>
    <w:rsid w:val="007E774E"/>
    <w:rsid w:val="007F0065"/>
    <w:rsid w:val="007F0C20"/>
    <w:rsid w:val="007F1127"/>
    <w:rsid w:val="007F167B"/>
    <w:rsid w:val="007F1A31"/>
    <w:rsid w:val="007F1C07"/>
    <w:rsid w:val="007F2351"/>
    <w:rsid w:val="007F279E"/>
    <w:rsid w:val="007F345B"/>
    <w:rsid w:val="007F3F2E"/>
    <w:rsid w:val="007F4B0B"/>
    <w:rsid w:val="007F660F"/>
    <w:rsid w:val="007F6909"/>
    <w:rsid w:val="00800CEF"/>
    <w:rsid w:val="00800F39"/>
    <w:rsid w:val="00801917"/>
    <w:rsid w:val="00801CEB"/>
    <w:rsid w:val="00801E71"/>
    <w:rsid w:val="008024EA"/>
    <w:rsid w:val="00802E10"/>
    <w:rsid w:val="00804011"/>
    <w:rsid w:val="00804DB6"/>
    <w:rsid w:val="0080520A"/>
    <w:rsid w:val="00805BE3"/>
    <w:rsid w:val="00805C09"/>
    <w:rsid w:val="00805F61"/>
    <w:rsid w:val="00806545"/>
    <w:rsid w:val="00806688"/>
    <w:rsid w:val="0080679E"/>
    <w:rsid w:val="00806F14"/>
    <w:rsid w:val="008071D3"/>
    <w:rsid w:val="0080723F"/>
    <w:rsid w:val="0081021C"/>
    <w:rsid w:val="00810DA6"/>
    <w:rsid w:val="008119FC"/>
    <w:rsid w:val="00812D9B"/>
    <w:rsid w:val="00812FFB"/>
    <w:rsid w:val="008130EB"/>
    <w:rsid w:val="00813167"/>
    <w:rsid w:val="008139A2"/>
    <w:rsid w:val="00813D9D"/>
    <w:rsid w:val="008166D5"/>
    <w:rsid w:val="00817188"/>
    <w:rsid w:val="00817CE4"/>
    <w:rsid w:val="00820D01"/>
    <w:rsid w:val="00822591"/>
    <w:rsid w:val="00822973"/>
    <w:rsid w:val="0082356B"/>
    <w:rsid w:val="008239FD"/>
    <w:rsid w:val="00823E9F"/>
    <w:rsid w:val="00824771"/>
    <w:rsid w:val="00824E0C"/>
    <w:rsid w:val="00825F88"/>
    <w:rsid w:val="008266D4"/>
    <w:rsid w:val="00826737"/>
    <w:rsid w:val="00826908"/>
    <w:rsid w:val="008279AA"/>
    <w:rsid w:val="00827B57"/>
    <w:rsid w:val="0083110E"/>
    <w:rsid w:val="0083142E"/>
    <w:rsid w:val="00831990"/>
    <w:rsid w:val="00833038"/>
    <w:rsid w:val="008351FC"/>
    <w:rsid w:val="008355F6"/>
    <w:rsid w:val="00835D12"/>
    <w:rsid w:val="00836091"/>
    <w:rsid w:val="008376A4"/>
    <w:rsid w:val="008379D5"/>
    <w:rsid w:val="00837F83"/>
    <w:rsid w:val="00841B24"/>
    <w:rsid w:val="00841FBD"/>
    <w:rsid w:val="00842648"/>
    <w:rsid w:val="00842773"/>
    <w:rsid w:val="0084281E"/>
    <w:rsid w:val="008434F2"/>
    <w:rsid w:val="00843FC4"/>
    <w:rsid w:val="00844158"/>
    <w:rsid w:val="00847E93"/>
    <w:rsid w:val="00850AF0"/>
    <w:rsid w:val="008512C7"/>
    <w:rsid w:val="00851749"/>
    <w:rsid w:val="00852692"/>
    <w:rsid w:val="00853C23"/>
    <w:rsid w:val="00854EFC"/>
    <w:rsid w:val="00855406"/>
    <w:rsid w:val="0085550D"/>
    <w:rsid w:val="0085666B"/>
    <w:rsid w:val="00856F5B"/>
    <w:rsid w:val="00862488"/>
    <w:rsid w:val="008633B6"/>
    <w:rsid w:val="00863A5A"/>
    <w:rsid w:val="00864CFB"/>
    <w:rsid w:val="00865B83"/>
    <w:rsid w:val="00865E63"/>
    <w:rsid w:val="00866CEA"/>
    <w:rsid w:val="00867EE7"/>
    <w:rsid w:val="00870856"/>
    <w:rsid w:val="0087127B"/>
    <w:rsid w:val="008712E9"/>
    <w:rsid w:val="0087147A"/>
    <w:rsid w:val="008726B3"/>
    <w:rsid w:val="00872BB9"/>
    <w:rsid w:val="008736BD"/>
    <w:rsid w:val="00873BC9"/>
    <w:rsid w:val="00873C1C"/>
    <w:rsid w:val="008747FE"/>
    <w:rsid w:val="008752EE"/>
    <w:rsid w:val="0087545F"/>
    <w:rsid w:val="00875ED9"/>
    <w:rsid w:val="0087610C"/>
    <w:rsid w:val="00876300"/>
    <w:rsid w:val="008767F8"/>
    <w:rsid w:val="00876BFA"/>
    <w:rsid w:val="008776DC"/>
    <w:rsid w:val="00880034"/>
    <w:rsid w:val="008802D1"/>
    <w:rsid w:val="00880B96"/>
    <w:rsid w:val="00880C81"/>
    <w:rsid w:val="008818E0"/>
    <w:rsid w:val="00881989"/>
    <w:rsid w:val="008827A0"/>
    <w:rsid w:val="00882D70"/>
    <w:rsid w:val="00882ECC"/>
    <w:rsid w:val="00883F9B"/>
    <w:rsid w:val="00884B6D"/>
    <w:rsid w:val="00884E06"/>
    <w:rsid w:val="008861A5"/>
    <w:rsid w:val="00886D45"/>
    <w:rsid w:val="00887FCC"/>
    <w:rsid w:val="00890125"/>
    <w:rsid w:val="00890A6C"/>
    <w:rsid w:val="00890AA7"/>
    <w:rsid w:val="00891771"/>
    <w:rsid w:val="00891B43"/>
    <w:rsid w:val="0089348B"/>
    <w:rsid w:val="008947F4"/>
    <w:rsid w:val="00894C73"/>
    <w:rsid w:val="008950A7"/>
    <w:rsid w:val="008950E3"/>
    <w:rsid w:val="008952C1"/>
    <w:rsid w:val="00895300"/>
    <w:rsid w:val="00896032"/>
    <w:rsid w:val="00896704"/>
    <w:rsid w:val="00897BAA"/>
    <w:rsid w:val="008A0B84"/>
    <w:rsid w:val="008A181B"/>
    <w:rsid w:val="008A1E4C"/>
    <w:rsid w:val="008A2328"/>
    <w:rsid w:val="008A3198"/>
    <w:rsid w:val="008A3AEA"/>
    <w:rsid w:val="008A3C86"/>
    <w:rsid w:val="008A462F"/>
    <w:rsid w:val="008A5D3C"/>
    <w:rsid w:val="008A5DC7"/>
    <w:rsid w:val="008A6086"/>
    <w:rsid w:val="008A6449"/>
    <w:rsid w:val="008B002F"/>
    <w:rsid w:val="008B2E9D"/>
    <w:rsid w:val="008B3C24"/>
    <w:rsid w:val="008B4665"/>
    <w:rsid w:val="008B4DDC"/>
    <w:rsid w:val="008B5B36"/>
    <w:rsid w:val="008B6F39"/>
    <w:rsid w:val="008B7C92"/>
    <w:rsid w:val="008C0736"/>
    <w:rsid w:val="008C076A"/>
    <w:rsid w:val="008C107C"/>
    <w:rsid w:val="008C1C09"/>
    <w:rsid w:val="008C256D"/>
    <w:rsid w:val="008C35F7"/>
    <w:rsid w:val="008C46CD"/>
    <w:rsid w:val="008C48A3"/>
    <w:rsid w:val="008C4D8B"/>
    <w:rsid w:val="008C5015"/>
    <w:rsid w:val="008C51B9"/>
    <w:rsid w:val="008C537A"/>
    <w:rsid w:val="008C7F44"/>
    <w:rsid w:val="008C7F57"/>
    <w:rsid w:val="008D0543"/>
    <w:rsid w:val="008D067A"/>
    <w:rsid w:val="008D0737"/>
    <w:rsid w:val="008D1349"/>
    <w:rsid w:val="008D228C"/>
    <w:rsid w:val="008D247F"/>
    <w:rsid w:val="008D27BC"/>
    <w:rsid w:val="008D2825"/>
    <w:rsid w:val="008D35A4"/>
    <w:rsid w:val="008D3E8A"/>
    <w:rsid w:val="008D3F23"/>
    <w:rsid w:val="008D516A"/>
    <w:rsid w:val="008D64D3"/>
    <w:rsid w:val="008D670A"/>
    <w:rsid w:val="008D7B3F"/>
    <w:rsid w:val="008E085F"/>
    <w:rsid w:val="008E088D"/>
    <w:rsid w:val="008E14AB"/>
    <w:rsid w:val="008E1E59"/>
    <w:rsid w:val="008E25D1"/>
    <w:rsid w:val="008E3972"/>
    <w:rsid w:val="008E3D3F"/>
    <w:rsid w:val="008E40E6"/>
    <w:rsid w:val="008E4676"/>
    <w:rsid w:val="008E4945"/>
    <w:rsid w:val="008E5484"/>
    <w:rsid w:val="008E58B2"/>
    <w:rsid w:val="008E5FB2"/>
    <w:rsid w:val="008F06CC"/>
    <w:rsid w:val="008F0875"/>
    <w:rsid w:val="008F3350"/>
    <w:rsid w:val="008F44AF"/>
    <w:rsid w:val="008F47EA"/>
    <w:rsid w:val="008F513E"/>
    <w:rsid w:val="008F609C"/>
    <w:rsid w:val="008F7033"/>
    <w:rsid w:val="008F706F"/>
    <w:rsid w:val="008F73A6"/>
    <w:rsid w:val="00900B80"/>
    <w:rsid w:val="00901845"/>
    <w:rsid w:val="009025A0"/>
    <w:rsid w:val="009025E0"/>
    <w:rsid w:val="00902B0D"/>
    <w:rsid w:val="00902BE6"/>
    <w:rsid w:val="0090320A"/>
    <w:rsid w:val="0090331D"/>
    <w:rsid w:val="0090359F"/>
    <w:rsid w:val="009037FF"/>
    <w:rsid w:val="00903A3B"/>
    <w:rsid w:val="00903EB3"/>
    <w:rsid w:val="009041AA"/>
    <w:rsid w:val="00904579"/>
    <w:rsid w:val="00904AE9"/>
    <w:rsid w:val="00904B3B"/>
    <w:rsid w:val="00905F51"/>
    <w:rsid w:val="0090664B"/>
    <w:rsid w:val="00906C32"/>
    <w:rsid w:val="0090700A"/>
    <w:rsid w:val="0090713E"/>
    <w:rsid w:val="009079DC"/>
    <w:rsid w:val="009100F8"/>
    <w:rsid w:val="0091070A"/>
    <w:rsid w:val="00910EBF"/>
    <w:rsid w:val="009114AB"/>
    <w:rsid w:val="009119B7"/>
    <w:rsid w:val="00911FAD"/>
    <w:rsid w:val="00911FC9"/>
    <w:rsid w:val="00911FD1"/>
    <w:rsid w:val="00912EDA"/>
    <w:rsid w:val="009135A6"/>
    <w:rsid w:val="0091372C"/>
    <w:rsid w:val="00913875"/>
    <w:rsid w:val="009139D4"/>
    <w:rsid w:val="009140E1"/>
    <w:rsid w:val="00914EE4"/>
    <w:rsid w:val="009156EA"/>
    <w:rsid w:val="00916D8E"/>
    <w:rsid w:val="0091725E"/>
    <w:rsid w:val="0091747B"/>
    <w:rsid w:val="00917E5C"/>
    <w:rsid w:val="00917F7C"/>
    <w:rsid w:val="009209A1"/>
    <w:rsid w:val="00920C51"/>
    <w:rsid w:val="00921098"/>
    <w:rsid w:val="009216D7"/>
    <w:rsid w:val="009239BC"/>
    <w:rsid w:val="00923A97"/>
    <w:rsid w:val="00924638"/>
    <w:rsid w:val="00924B89"/>
    <w:rsid w:val="00924BB3"/>
    <w:rsid w:val="0092730B"/>
    <w:rsid w:val="00930513"/>
    <w:rsid w:val="00930710"/>
    <w:rsid w:val="009320C3"/>
    <w:rsid w:val="00932FDF"/>
    <w:rsid w:val="00933064"/>
    <w:rsid w:val="009333CB"/>
    <w:rsid w:val="00933837"/>
    <w:rsid w:val="00933ECF"/>
    <w:rsid w:val="009351AF"/>
    <w:rsid w:val="0093569D"/>
    <w:rsid w:val="00935A7B"/>
    <w:rsid w:val="00936691"/>
    <w:rsid w:val="009368AC"/>
    <w:rsid w:val="00937EC3"/>
    <w:rsid w:val="00940929"/>
    <w:rsid w:val="00940CCD"/>
    <w:rsid w:val="00941C17"/>
    <w:rsid w:val="00941CF8"/>
    <w:rsid w:val="0094258E"/>
    <w:rsid w:val="009425E1"/>
    <w:rsid w:val="009437F2"/>
    <w:rsid w:val="00943D55"/>
    <w:rsid w:val="00944925"/>
    <w:rsid w:val="0094698A"/>
    <w:rsid w:val="009471D7"/>
    <w:rsid w:val="009478F5"/>
    <w:rsid w:val="00950347"/>
    <w:rsid w:val="00951291"/>
    <w:rsid w:val="00951763"/>
    <w:rsid w:val="00951CFC"/>
    <w:rsid w:val="00952C28"/>
    <w:rsid w:val="0095490A"/>
    <w:rsid w:val="00955231"/>
    <w:rsid w:val="00955D62"/>
    <w:rsid w:val="00957CC9"/>
    <w:rsid w:val="00960BBF"/>
    <w:rsid w:val="00960FB1"/>
    <w:rsid w:val="0096188C"/>
    <w:rsid w:val="00961A5F"/>
    <w:rsid w:val="00961D53"/>
    <w:rsid w:val="009630EC"/>
    <w:rsid w:val="00963BD9"/>
    <w:rsid w:val="0096577D"/>
    <w:rsid w:val="00966E58"/>
    <w:rsid w:val="009678D1"/>
    <w:rsid w:val="00972624"/>
    <w:rsid w:val="00974941"/>
    <w:rsid w:val="00975469"/>
    <w:rsid w:val="00975A3F"/>
    <w:rsid w:val="00976530"/>
    <w:rsid w:val="00976F97"/>
    <w:rsid w:val="0098219D"/>
    <w:rsid w:val="009830A7"/>
    <w:rsid w:val="00983573"/>
    <w:rsid w:val="00983A4E"/>
    <w:rsid w:val="00983C61"/>
    <w:rsid w:val="009846AA"/>
    <w:rsid w:val="009847B6"/>
    <w:rsid w:val="009863A2"/>
    <w:rsid w:val="00987003"/>
    <w:rsid w:val="009879D1"/>
    <w:rsid w:val="00990134"/>
    <w:rsid w:val="00990895"/>
    <w:rsid w:val="00990C45"/>
    <w:rsid w:val="00992E12"/>
    <w:rsid w:val="0099343F"/>
    <w:rsid w:val="009935F1"/>
    <w:rsid w:val="009943C3"/>
    <w:rsid w:val="009944EA"/>
    <w:rsid w:val="0099463D"/>
    <w:rsid w:val="009948F2"/>
    <w:rsid w:val="0099694F"/>
    <w:rsid w:val="00996B7B"/>
    <w:rsid w:val="00997491"/>
    <w:rsid w:val="00997744"/>
    <w:rsid w:val="009A008E"/>
    <w:rsid w:val="009A00BE"/>
    <w:rsid w:val="009A066C"/>
    <w:rsid w:val="009A0C88"/>
    <w:rsid w:val="009A0F5B"/>
    <w:rsid w:val="009A180F"/>
    <w:rsid w:val="009A3090"/>
    <w:rsid w:val="009A371B"/>
    <w:rsid w:val="009A40C0"/>
    <w:rsid w:val="009A47BD"/>
    <w:rsid w:val="009A4DA3"/>
    <w:rsid w:val="009A4F93"/>
    <w:rsid w:val="009A5E07"/>
    <w:rsid w:val="009A61BB"/>
    <w:rsid w:val="009A6267"/>
    <w:rsid w:val="009A67AE"/>
    <w:rsid w:val="009A6CBE"/>
    <w:rsid w:val="009B0712"/>
    <w:rsid w:val="009B0AA4"/>
    <w:rsid w:val="009B1442"/>
    <w:rsid w:val="009B15E9"/>
    <w:rsid w:val="009B2391"/>
    <w:rsid w:val="009B2A30"/>
    <w:rsid w:val="009B37E5"/>
    <w:rsid w:val="009B3946"/>
    <w:rsid w:val="009B47E2"/>
    <w:rsid w:val="009B5278"/>
    <w:rsid w:val="009B56A4"/>
    <w:rsid w:val="009B6BC5"/>
    <w:rsid w:val="009B6CAF"/>
    <w:rsid w:val="009B6E8B"/>
    <w:rsid w:val="009C1518"/>
    <w:rsid w:val="009C16ED"/>
    <w:rsid w:val="009C3095"/>
    <w:rsid w:val="009C34F1"/>
    <w:rsid w:val="009C60BF"/>
    <w:rsid w:val="009C620E"/>
    <w:rsid w:val="009C69B1"/>
    <w:rsid w:val="009C719E"/>
    <w:rsid w:val="009C7AAE"/>
    <w:rsid w:val="009D032E"/>
    <w:rsid w:val="009D03B7"/>
    <w:rsid w:val="009D0D4B"/>
    <w:rsid w:val="009D111C"/>
    <w:rsid w:val="009D14A7"/>
    <w:rsid w:val="009D1D31"/>
    <w:rsid w:val="009D318C"/>
    <w:rsid w:val="009D3225"/>
    <w:rsid w:val="009D34B5"/>
    <w:rsid w:val="009D4316"/>
    <w:rsid w:val="009D4F00"/>
    <w:rsid w:val="009D4FA5"/>
    <w:rsid w:val="009D5071"/>
    <w:rsid w:val="009D521E"/>
    <w:rsid w:val="009D5AD5"/>
    <w:rsid w:val="009D5DB5"/>
    <w:rsid w:val="009D6AF8"/>
    <w:rsid w:val="009D6E7D"/>
    <w:rsid w:val="009D7851"/>
    <w:rsid w:val="009D7B2A"/>
    <w:rsid w:val="009E0159"/>
    <w:rsid w:val="009E0CC2"/>
    <w:rsid w:val="009E27CB"/>
    <w:rsid w:val="009E2810"/>
    <w:rsid w:val="009E2B29"/>
    <w:rsid w:val="009E30A4"/>
    <w:rsid w:val="009E315B"/>
    <w:rsid w:val="009E3721"/>
    <w:rsid w:val="009E39B0"/>
    <w:rsid w:val="009E3B34"/>
    <w:rsid w:val="009E3D8C"/>
    <w:rsid w:val="009E4939"/>
    <w:rsid w:val="009E5CE0"/>
    <w:rsid w:val="009E5D0F"/>
    <w:rsid w:val="009E654A"/>
    <w:rsid w:val="009F153F"/>
    <w:rsid w:val="009F15A5"/>
    <w:rsid w:val="009F2C55"/>
    <w:rsid w:val="009F46AD"/>
    <w:rsid w:val="009F50A3"/>
    <w:rsid w:val="009F6D56"/>
    <w:rsid w:val="009F6EED"/>
    <w:rsid w:val="009F71B1"/>
    <w:rsid w:val="009F71C5"/>
    <w:rsid w:val="009F793D"/>
    <w:rsid w:val="009F7D53"/>
    <w:rsid w:val="00A00220"/>
    <w:rsid w:val="00A0298B"/>
    <w:rsid w:val="00A0320D"/>
    <w:rsid w:val="00A037E6"/>
    <w:rsid w:val="00A06F59"/>
    <w:rsid w:val="00A101F7"/>
    <w:rsid w:val="00A105FB"/>
    <w:rsid w:val="00A10CA2"/>
    <w:rsid w:val="00A10D95"/>
    <w:rsid w:val="00A11533"/>
    <w:rsid w:val="00A1185C"/>
    <w:rsid w:val="00A12508"/>
    <w:rsid w:val="00A13F3A"/>
    <w:rsid w:val="00A145B2"/>
    <w:rsid w:val="00A1460C"/>
    <w:rsid w:val="00A1605D"/>
    <w:rsid w:val="00A163F0"/>
    <w:rsid w:val="00A1714B"/>
    <w:rsid w:val="00A2057A"/>
    <w:rsid w:val="00A215BC"/>
    <w:rsid w:val="00A21DDB"/>
    <w:rsid w:val="00A21E55"/>
    <w:rsid w:val="00A2302E"/>
    <w:rsid w:val="00A23933"/>
    <w:rsid w:val="00A23E59"/>
    <w:rsid w:val="00A27635"/>
    <w:rsid w:val="00A27AD2"/>
    <w:rsid w:val="00A30127"/>
    <w:rsid w:val="00A30987"/>
    <w:rsid w:val="00A31878"/>
    <w:rsid w:val="00A31EAD"/>
    <w:rsid w:val="00A3217C"/>
    <w:rsid w:val="00A32B3A"/>
    <w:rsid w:val="00A33542"/>
    <w:rsid w:val="00A335E1"/>
    <w:rsid w:val="00A338ED"/>
    <w:rsid w:val="00A33F9B"/>
    <w:rsid w:val="00A343CE"/>
    <w:rsid w:val="00A34870"/>
    <w:rsid w:val="00A34D79"/>
    <w:rsid w:val="00A36150"/>
    <w:rsid w:val="00A36AB1"/>
    <w:rsid w:val="00A37D7D"/>
    <w:rsid w:val="00A41306"/>
    <w:rsid w:val="00A419AF"/>
    <w:rsid w:val="00A42654"/>
    <w:rsid w:val="00A42D66"/>
    <w:rsid w:val="00A43283"/>
    <w:rsid w:val="00A44D93"/>
    <w:rsid w:val="00A458C9"/>
    <w:rsid w:val="00A459F5"/>
    <w:rsid w:val="00A46656"/>
    <w:rsid w:val="00A46854"/>
    <w:rsid w:val="00A46F63"/>
    <w:rsid w:val="00A47169"/>
    <w:rsid w:val="00A471DF"/>
    <w:rsid w:val="00A47FA4"/>
    <w:rsid w:val="00A5053C"/>
    <w:rsid w:val="00A505ED"/>
    <w:rsid w:val="00A50741"/>
    <w:rsid w:val="00A51570"/>
    <w:rsid w:val="00A519B0"/>
    <w:rsid w:val="00A5210C"/>
    <w:rsid w:val="00A524A2"/>
    <w:rsid w:val="00A5257F"/>
    <w:rsid w:val="00A5318B"/>
    <w:rsid w:val="00A544E2"/>
    <w:rsid w:val="00A54FC2"/>
    <w:rsid w:val="00A55C53"/>
    <w:rsid w:val="00A5646E"/>
    <w:rsid w:val="00A575A4"/>
    <w:rsid w:val="00A60C5B"/>
    <w:rsid w:val="00A6185B"/>
    <w:rsid w:val="00A631A1"/>
    <w:rsid w:val="00A635DD"/>
    <w:rsid w:val="00A64A1C"/>
    <w:rsid w:val="00A65B53"/>
    <w:rsid w:val="00A65DA4"/>
    <w:rsid w:val="00A6625C"/>
    <w:rsid w:val="00A6667C"/>
    <w:rsid w:val="00A67840"/>
    <w:rsid w:val="00A678FE"/>
    <w:rsid w:val="00A67EC6"/>
    <w:rsid w:val="00A708DA"/>
    <w:rsid w:val="00A70C9B"/>
    <w:rsid w:val="00A70CCB"/>
    <w:rsid w:val="00A70E52"/>
    <w:rsid w:val="00A71ADE"/>
    <w:rsid w:val="00A71B02"/>
    <w:rsid w:val="00A72DD5"/>
    <w:rsid w:val="00A72E50"/>
    <w:rsid w:val="00A74140"/>
    <w:rsid w:val="00A74460"/>
    <w:rsid w:val="00A749B7"/>
    <w:rsid w:val="00A75245"/>
    <w:rsid w:val="00A756BD"/>
    <w:rsid w:val="00A75B44"/>
    <w:rsid w:val="00A76B07"/>
    <w:rsid w:val="00A80566"/>
    <w:rsid w:val="00A81627"/>
    <w:rsid w:val="00A82DD0"/>
    <w:rsid w:val="00A84944"/>
    <w:rsid w:val="00A85D61"/>
    <w:rsid w:val="00A8682A"/>
    <w:rsid w:val="00A86920"/>
    <w:rsid w:val="00A86D2D"/>
    <w:rsid w:val="00A874FA"/>
    <w:rsid w:val="00A9050E"/>
    <w:rsid w:val="00A91738"/>
    <w:rsid w:val="00A91E9C"/>
    <w:rsid w:val="00A93698"/>
    <w:rsid w:val="00A9423D"/>
    <w:rsid w:val="00A94A79"/>
    <w:rsid w:val="00A94D06"/>
    <w:rsid w:val="00A94EA1"/>
    <w:rsid w:val="00A95857"/>
    <w:rsid w:val="00A96070"/>
    <w:rsid w:val="00A96211"/>
    <w:rsid w:val="00A96E9E"/>
    <w:rsid w:val="00A97614"/>
    <w:rsid w:val="00AA0B8B"/>
    <w:rsid w:val="00AA11FA"/>
    <w:rsid w:val="00AA1F64"/>
    <w:rsid w:val="00AA2540"/>
    <w:rsid w:val="00AA27FC"/>
    <w:rsid w:val="00AA3A7B"/>
    <w:rsid w:val="00AA3EAE"/>
    <w:rsid w:val="00AA3F7E"/>
    <w:rsid w:val="00AA4597"/>
    <w:rsid w:val="00AA65F7"/>
    <w:rsid w:val="00AA698A"/>
    <w:rsid w:val="00AB029C"/>
    <w:rsid w:val="00AB1D12"/>
    <w:rsid w:val="00AB1EBA"/>
    <w:rsid w:val="00AB3941"/>
    <w:rsid w:val="00AB5B2D"/>
    <w:rsid w:val="00AB5E07"/>
    <w:rsid w:val="00AB6DAE"/>
    <w:rsid w:val="00AB6E78"/>
    <w:rsid w:val="00AC02D8"/>
    <w:rsid w:val="00AC0BA6"/>
    <w:rsid w:val="00AC15FC"/>
    <w:rsid w:val="00AC3EDE"/>
    <w:rsid w:val="00AC43BF"/>
    <w:rsid w:val="00AC52B3"/>
    <w:rsid w:val="00AC63B5"/>
    <w:rsid w:val="00AC664B"/>
    <w:rsid w:val="00AC7626"/>
    <w:rsid w:val="00AC7F8C"/>
    <w:rsid w:val="00AD0A8B"/>
    <w:rsid w:val="00AD0F27"/>
    <w:rsid w:val="00AD1E4B"/>
    <w:rsid w:val="00AD1FB1"/>
    <w:rsid w:val="00AD229E"/>
    <w:rsid w:val="00AD22D4"/>
    <w:rsid w:val="00AD31C7"/>
    <w:rsid w:val="00AD3993"/>
    <w:rsid w:val="00AD50C6"/>
    <w:rsid w:val="00AD6611"/>
    <w:rsid w:val="00AD6C44"/>
    <w:rsid w:val="00AD73AB"/>
    <w:rsid w:val="00AD74D6"/>
    <w:rsid w:val="00AD7F8E"/>
    <w:rsid w:val="00AE001E"/>
    <w:rsid w:val="00AE1174"/>
    <w:rsid w:val="00AE1791"/>
    <w:rsid w:val="00AE319D"/>
    <w:rsid w:val="00AE56B2"/>
    <w:rsid w:val="00AE5B61"/>
    <w:rsid w:val="00AE5FAF"/>
    <w:rsid w:val="00AE6141"/>
    <w:rsid w:val="00AE61C1"/>
    <w:rsid w:val="00AE68C3"/>
    <w:rsid w:val="00AE6924"/>
    <w:rsid w:val="00AE6A89"/>
    <w:rsid w:val="00AE6AE0"/>
    <w:rsid w:val="00AE6F96"/>
    <w:rsid w:val="00AE7380"/>
    <w:rsid w:val="00AE7D9B"/>
    <w:rsid w:val="00AF179A"/>
    <w:rsid w:val="00AF423F"/>
    <w:rsid w:val="00AF4992"/>
    <w:rsid w:val="00AF4D56"/>
    <w:rsid w:val="00AF5DAA"/>
    <w:rsid w:val="00AF5FF1"/>
    <w:rsid w:val="00AF657F"/>
    <w:rsid w:val="00AF6788"/>
    <w:rsid w:val="00AF6E04"/>
    <w:rsid w:val="00AF7626"/>
    <w:rsid w:val="00AF7A36"/>
    <w:rsid w:val="00B015A9"/>
    <w:rsid w:val="00B01915"/>
    <w:rsid w:val="00B024B6"/>
    <w:rsid w:val="00B028A1"/>
    <w:rsid w:val="00B03387"/>
    <w:rsid w:val="00B03511"/>
    <w:rsid w:val="00B03F9F"/>
    <w:rsid w:val="00B053E7"/>
    <w:rsid w:val="00B062E2"/>
    <w:rsid w:val="00B066B2"/>
    <w:rsid w:val="00B06715"/>
    <w:rsid w:val="00B06AE8"/>
    <w:rsid w:val="00B07277"/>
    <w:rsid w:val="00B07ED4"/>
    <w:rsid w:val="00B11F70"/>
    <w:rsid w:val="00B13427"/>
    <w:rsid w:val="00B13C93"/>
    <w:rsid w:val="00B13D2A"/>
    <w:rsid w:val="00B1489D"/>
    <w:rsid w:val="00B150D9"/>
    <w:rsid w:val="00B1574B"/>
    <w:rsid w:val="00B15906"/>
    <w:rsid w:val="00B15D7C"/>
    <w:rsid w:val="00B15E82"/>
    <w:rsid w:val="00B16636"/>
    <w:rsid w:val="00B168A2"/>
    <w:rsid w:val="00B16B7C"/>
    <w:rsid w:val="00B1768D"/>
    <w:rsid w:val="00B204C7"/>
    <w:rsid w:val="00B20CFB"/>
    <w:rsid w:val="00B2227A"/>
    <w:rsid w:val="00B239D4"/>
    <w:rsid w:val="00B250FA"/>
    <w:rsid w:val="00B2576F"/>
    <w:rsid w:val="00B25C82"/>
    <w:rsid w:val="00B26C37"/>
    <w:rsid w:val="00B26D90"/>
    <w:rsid w:val="00B27256"/>
    <w:rsid w:val="00B27936"/>
    <w:rsid w:val="00B279B1"/>
    <w:rsid w:val="00B27F2D"/>
    <w:rsid w:val="00B27F63"/>
    <w:rsid w:val="00B31748"/>
    <w:rsid w:val="00B325AB"/>
    <w:rsid w:val="00B326B6"/>
    <w:rsid w:val="00B337AF"/>
    <w:rsid w:val="00B34D6E"/>
    <w:rsid w:val="00B36D7A"/>
    <w:rsid w:val="00B36FF6"/>
    <w:rsid w:val="00B40663"/>
    <w:rsid w:val="00B410C7"/>
    <w:rsid w:val="00B42142"/>
    <w:rsid w:val="00B424EC"/>
    <w:rsid w:val="00B42674"/>
    <w:rsid w:val="00B4309C"/>
    <w:rsid w:val="00B43783"/>
    <w:rsid w:val="00B43A2D"/>
    <w:rsid w:val="00B45BF7"/>
    <w:rsid w:val="00B46171"/>
    <w:rsid w:val="00B4698B"/>
    <w:rsid w:val="00B469E4"/>
    <w:rsid w:val="00B46E0F"/>
    <w:rsid w:val="00B50497"/>
    <w:rsid w:val="00B5246C"/>
    <w:rsid w:val="00B53722"/>
    <w:rsid w:val="00B546DC"/>
    <w:rsid w:val="00B54B32"/>
    <w:rsid w:val="00B578EC"/>
    <w:rsid w:val="00B60D9C"/>
    <w:rsid w:val="00B613FC"/>
    <w:rsid w:val="00B624FF"/>
    <w:rsid w:val="00B62EF7"/>
    <w:rsid w:val="00B639EE"/>
    <w:rsid w:val="00B63DEF"/>
    <w:rsid w:val="00B640C2"/>
    <w:rsid w:val="00B640E6"/>
    <w:rsid w:val="00B646A9"/>
    <w:rsid w:val="00B6483F"/>
    <w:rsid w:val="00B64C33"/>
    <w:rsid w:val="00B64F2B"/>
    <w:rsid w:val="00B650E8"/>
    <w:rsid w:val="00B653D9"/>
    <w:rsid w:val="00B65BD5"/>
    <w:rsid w:val="00B67150"/>
    <w:rsid w:val="00B675EA"/>
    <w:rsid w:val="00B70E63"/>
    <w:rsid w:val="00B70FA9"/>
    <w:rsid w:val="00B727C8"/>
    <w:rsid w:val="00B72A1F"/>
    <w:rsid w:val="00B7514E"/>
    <w:rsid w:val="00B75325"/>
    <w:rsid w:val="00B75653"/>
    <w:rsid w:val="00B775D7"/>
    <w:rsid w:val="00B7775F"/>
    <w:rsid w:val="00B77769"/>
    <w:rsid w:val="00B77E85"/>
    <w:rsid w:val="00B811E8"/>
    <w:rsid w:val="00B815A6"/>
    <w:rsid w:val="00B816C0"/>
    <w:rsid w:val="00B81AD7"/>
    <w:rsid w:val="00B8275B"/>
    <w:rsid w:val="00B84A9B"/>
    <w:rsid w:val="00B84B32"/>
    <w:rsid w:val="00B858D1"/>
    <w:rsid w:val="00B85A4C"/>
    <w:rsid w:val="00B86CE1"/>
    <w:rsid w:val="00B86EC2"/>
    <w:rsid w:val="00B87678"/>
    <w:rsid w:val="00B9137D"/>
    <w:rsid w:val="00B916A1"/>
    <w:rsid w:val="00B92681"/>
    <w:rsid w:val="00B92D6D"/>
    <w:rsid w:val="00B92DC0"/>
    <w:rsid w:val="00B9352B"/>
    <w:rsid w:val="00B93C8D"/>
    <w:rsid w:val="00B94AB1"/>
    <w:rsid w:val="00B9560D"/>
    <w:rsid w:val="00B957B6"/>
    <w:rsid w:val="00B95B52"/>
    <w:rsid w:val="00B95D8D"/>
    <w:rsid w:val="00B970F2"/>
    <w:rsid w:val="00BA14C5"/>
    <w:rsid w:val="00BA1A1D"/>
    <w:rsid w:val="00BA2AE3"/>
    <w:rsid w:val="00BA2DAF"/>
    <w:rsid w:val="00BA333D"/>
    <w:rsid w:val="00BA463D"/>
    <w:rsid w:val="00BA4A55"/>
    <w:rsid w:val="00BA4ADE"/>
    <w:rsid w:val="00BA55BA"/>
    <w:rsid w:val="00BA5EF6"/>
    <w:rsid w:val="00BA7AFF"/>
    <w:rsid w:val="00BA7E39"/>
    <w:rsid w:val="00BB00BB"/>
    <w:rsid w:val="00BB04D8"/>
    <w:rsid w:val="00BB068D"/>
    <w:rsid w:val="00BB1781"/>
    <w:rsid w:val="00BB202B"/>
    <w:rsid w:val="00BB2A3B"/>
    <w:rsid w:val="00BB3C22"/>
    <w:rsid w:val="00BB453D"/>
    <w:rsid w:val="00BB5436"/>
    <w:rsid w:val="00BB5633"/>
    <w:rsid w:val="00BB7254"/>
    <w:rsid w:val="00BC0FD6"/>
    <w:rsid w:val="00BC1790"/>
    <w:rsid w:val="00BC2227"/>
    <w:rsid w:val="00BC22B9"/>
    <w:rsid w:val="00BC247E"/>
    <w:rsid w:val="00BC2B20"/>
    <w:rsid w:val="00BC3866"/>
    <w:rsid w:val="00BC548E"/>
    <w:rsid w:val="00BC58D0"/>
    <w:rsid w:val="00BC6B58"/>
    <w:rsid w:val="00BC6F37"/>
    <w:rsid w:val="00BC72F4"/>
    <w:rsid w:val="00BC7CF3"/>
    <w:rsid w:val="00BD06FE"/>
    <w:rsid w:val="00BD089B"/>
    <w:rsid w:val="00BD096A"/>
    <w:rsid w:val="00BD133B"/>
    <w:rsid w:val="00BD1D9D"/>
    <w:rsid w:val="00BD247F"/>
    <w:rsid w:val="00BD2ACC"/>
    <w:rsid w:val="00BD46A7"/>
    <w:rsid w:val="00BD4724"/>
    <w:rsid w:val="00BD4E19"/>
    <w:rsid w:val="00BD5271"/>
    <w:rsid w:val="00BD735D"/>
    <w:rsid w:val="00BD7395"/>
    <w:rsid w:val="00BD7A88"/>
    <w:rsid w:val="00BD7F05"/>
    <w:rsid w:val="00BE0A20"/>
    <w:rsid w:val="00BE10E1"/>
    <w:rsid w:val="00BE1EDF"/>
    <w:rsid w:val="00BE24B6"/>
    <w:rsid w:val="00BE2C9F"/>
    <w:rsid w:val="00BE3425"/>
    <w:rsid w:val="00BE348B"/>
    <w:rsid w:val="00BE3B6F"/>
    <w:rsid w:val="00BE66D6"/>
    <w:rsid w:val="00BE6D4D"/>
    <w:rsid w:val="00BE7D24"/>
    <w:rsid w:val="00BE7DDD"/>
    <w:rsid w:val="00BF06A8"/>
    <w:rsid w:val="00BF07CA"/>
    <w:rsid w:val="00BF2A99"/>
    <w:rsid w:val="00BF3A60"/>
    <w:rsid w:val="00BF5113"/>
    <w:rsid w:val="00BF6471"/>
    <w:rsid w:val="00BF68B5"/>
    <w:rsid w:val="00BF6FBB"/>
    <w:rsid w:val="00BF76BE"/>
    <w:rsid w:val="00C0049F"/>
    <w:rsid w:val="00C00E00"/>
    <w:rsid w:val="00C01036"/>
    <w:rsid w:val="00C0209E"/>
    <w:rsid w:val="00C021B9"/>
    <w:rsid w:val="00C02AF5"/>
    <w:rsid w:val="00C0365F"/>
    <w:rsid w:val="00C03B3D"/>
    <w:rsid w:val="00C04258"/>
    <w:rsid w:val="00C043DA"/>
    <w:rsid w:val="00C051A1"/>
    <w:rsid w:val="00C05250"/>
    <w:rsid w:val="00C0526E"/>
    <w:rsid w:val="00C05648"/>
    <w:rsid w:val="00C06722"/>
    <w:rsid w:val="00C0694F"/>
    <w:rsid w:val="00C06C9E"/>
    <w:rsid w:val="00C10306"/>
    <w:rsid w:val="00C10E09"/>
    <w:rsid w:val="00C114BC"/>
    <w:rsid w:val="00C11634"/>
    <w:rsid w:val="00C11A39"/>
    <w:rsid w:val="00C11B51"/>
    <w:rsid w:val="00C14531"/>
    <w:rsid w:val="00C1504F"/>
    <w:rsid w:val="00C15157"/>
    <w:rsid w:val="00C1736C"/>
    <w:rsid w:val="00C17C1C"/>
    <w:rsid w:val="00C2091C"/>
    <w:rsid w:val="00C20AAB"/>
    <w:rsid w:val="00C2173F"/>
    <w:rsid w:val="00C223E3"/>
    <w:rsid w:val="00C22933"/>
    <w:rsid w:val="00C229B3"/>
    <w:rsid w:val="00C2328C"/>
    <w:rsid w:val="00C244E6"/>
    <w:rsid w:val="00C26A92"/>
    <w:rsid w:val="00C274DD"/>
    <w:rsid w:val="00C27B21"/>
    <w:rsid w:val="00C3096A"/>
    <w:rsid w:val="00C30B1C"/>
    <w:rsid w:val="00C31C14"/>
    <w:rsid w:val="00C325CE"/>
    <w:rsid w:val="00C3538C"/>
    <w:rsid w:val="00C378C3"/>
    <w:rsid w:val="00C37EC5"/>
    <w:rsid w:val="00C407C3"/>
    <w:rsid w:val="00C411BC"/>
    <w:rsid w:val="00C41747"/>
    <w:rsid w:val="00C42A7D"/>
    <w:rsid w:val="00C42BA3"/>
    <w:rsid w:val="00C4359A"/>
    <w:rsid w:val="00C43C05"/>
    <w:rsid w:val="00C4484E"/>
    <w:rsid w:val="00C44C07"/>
    <w:rsid w:val="00C44C19"/>
    <w:rsid w:val="00C46C27"/>
    <w:rsid w:val="00C47528"/>
    <w:rsid w:val="00C47603"/>
    <w:rsid w:val="00C502D0"/>
    <w:rsid w:val="00C50DC1"/>
    <w:rsid w:val="00C515A9"/>
    <w:rsid w:val="00C516D3"/>
    <w:rsid w:val="00C51B10"/>
    <w:rsid w:val="00C51B6A"/>
    <w:rsid w:val="00C51FCE"/>
    <w:rsid w:val="00C524AD"/>
    <w:rsid w:val="00C53D6C"/>
    <w:rsid w:val="00C54287"/>
    <w:rsid w:val="00C551ED"/>
    <w:rsid w:val="00C55719"/>
    <w:rsid w:val="00C55A14"/>
    <w:rsid w:val="00C5662D"/>
    <w:rsid w:val="00C57C28"/>
    <w:rsid w:val="00C60271"/>
    <w:rsid w:val="00C60437"/>
    <w:rsid w:val="00C60EFF"/>
    <w:rsid w:val="00C621F9"/>
    <w:rsid w:val="00C62F3A"/>
    <w:rsid w:val="00C635A5"/>
    <w:rsid w:val="00C6479A"/>
    <w:rsid w:val="00C65FC2"/>
    <w:rsid w:val="00C66378"/>
    <w:rsid w:val="00C667FF"/>
    <w:rsid w:val="00C66D76"/>
    <w:rsid w:val="00C70509"/>
    <w:rsid w:val="00C70A14"/>
    <w:rsid w:val="00C71170"/>
    <w:rsid w:val="00C71988"/>
    <w:rsid w:val="00C72487"/>
    <w:rsid w:val="00C7281C"/>
    <w:rsid w:val="00C729E7"/>
    <w:rsid w:val="00C72DB8"/>
    <w:rsid w:val="00C73A55"/>
    <w:rsid w:val="00C74469"/>
    <w:rsid w:val="00C74821"/>
    <w:rsid w:val="00C74CBC"/>
    <w:rsid w:val="00C75BB0"/>
    <w:rsid w:val="00C75E3A"/>
    <w:rsid w:val="00C762C2"/>
    <w:rsid w:val="00C76618"/>
    <w:rsid w:val="00C77570"/>
    <w:rsid w:val="00C81B8F"/>
    <w:rsid w:val="00C825C7"/>
    <w:rsid w:val="00C83443"/>
    <w:rsid w:val="00C8383D"/>
    <w:rsid w:val="00C83A54"/>
    <w:rsid w:val="00C83E75"/>
    <w:rsid w:val="00C84925"/>
    <w:rsid w:val="00C85225"/>
    <w:rsid w:val="00C85BE2"/>
    <w:rsid w:val="00C86A20"/>
    <w:rsid w:val="00C87294"/>
    <w:rsid w:val="00C902E9"/>
    <w:rsid w:val="00C906B0"/>
    <w:rsid w:val="00C90810"/>
    <w:rsid w:val="00C90E3F"/>
    <w:rsid w:val="00C92B73"/>
    <w:rsid w:val="00C93522"/>
    <w:rsid w:val="00C93C32"/>
    <w:rsid w:val="00C949BC"/>
    <w:rsid w:val="00C94E1F"/>
    <w:rsid w:val="00C952C6"/>
    <w:rsid w:val="00C95658"/>
    <w:rsid w:val="00C969BC"/>
    <w:rsid w:val="00CA0717"/>
    <w:rsid w:val="00CA085A"/>
    <w:rsid w:val="00CA08C5"/>
    <w:rsid w:val="00CA08F2"/>
    <w:rsid w:val="00CA0A70"/>
    <w:rsid w:val="00CA13B4"/>
    <w:rsid w:val="00CA2B62"/>
    <w:rsid w:val="00CA36DF"/>
    <w:rsid w:val="00CA3CF6"/>
    <w:rsid w:val="00CA469A"/>
    <w:rsid w:val="00CA5A5D"/>
    <w:rsid w:val="00CA61AD"/>
    <w:rsid w:val="00CA657C"/>
    <w:rsid w:val="00CA6B0F"/>
    <w:rsid w:val="00CA73C1"/>
    <w:rsid w:val="00CB015F"/>
    <w:rsid w:val="00CB0230"/>
    <w:rsid w:val="00CB0805"/>
    <w:rsid w:val="00CB0A5A"/>
    <w:rsid w:val="00CB0B77"/>
    <w:rsid w:val="00CB1DBB"/>
    <w:rsid w:val="00CB1DFD"/>
    <w:rsid w:val="00CB1F55"/>
    <w:rsid w:val="00CB349F"/>
    <w:rsid w:val="00CB35AD"/>
    <w:rsid w:val="00CB442A"/>
    <w:rsid w:val="00CB508B"/>
    <w:rsid w:val="00CB5272"/>
    <w:rsid w:val="00CB5899"/>
    <w:rsid w:val="00CB5B05"/>
    <w:rsid w:val="00CB5D44"/>
    <w:rsid w:val="00CB627F"/>
    <w:rsid w:val="00CB78FE"/>
    <w:rsid w:val="00CC0D71"/>
    <w:rsid w:val="00CC1397"/>
    <w:rsid w:val="00CC277A"/>
    <w:rsid w:val="00CC2EE0"/>
    <w:rsid w:val="00CC31D6"/>
    <w:rsid w:val="00CC4180"/>
    <w:rsid w:val="00CC467F"/>
    <w:rsid w:val="00CC49B8"/>
    <w:rsid w:val="00CC4BEF"/>
    <w:rsid w:val="00CC60B6"/>
    <w:rsid w:val="00CC6D80"/>
    <w:rsid w:val="00CC7D60"/>
    <w:rsid w:val="00CC7EBB"/>
    <w:rsid w:val="00CD056B"/>
    <w:rsid w:val="00CD08B6"/>
    <w:rsid w:val="00CD0D24"/>
    <w:rsid w:val="00CD12DD"/>
    <w:rsid w:val="00CD13DF"/>
    <w:rsid w:val="00CD19F6"/>
    <w:rsid w:val="00CD1B98"/>
    <w:rsid w:val="00CD29AB"/>
    <w:rsid w:val="00CD3907"/>
    <w:rsid w:val="00CD3A2E"/>
    <w:rsid w:val="00CD3D9A"/>
    <w:rsid w:val="00CD427C"/>
    <w:rsid w:val="00CD4463"/>
    <w:rsid w:val="00CD564D"/>
    <w:rsid w:val="00CD5DB5"/>
    <w:rsid w:val="00CD604B"/>
    <w:rsid w:val="00CD6A69"/>
    <w:rsid w:val="00CD7CBC"/>
    <w:rsid w:val="00CD7DF0"/>
    <w:rsid w:val="00CE0911"/>
    <w:rsid w:val="00CE0D5C"/>
    <w:rsid w:val="00CE0E00"/>
    <w:rsid w:val="00CE124C"/>
    <w:rsid w:val="00CE156E"/>
    <w:rsid w:val="00CE175A"/>
    <w:rsid w:val="00CE1BDB"/>
    <w:rsid w:val="00CE2578"/>
    <w:rsid w:val="00CE2B90"/>
    <w:rsid w:val="00CE4A1D"/>
    <w:rsid w:val="00CE5C4B"/>
    <w:rsid w:val="00CE5CBF"/>
    <w:rsid w:val="00CE66A6"/>
    <w:rsid w:val="00CE6804"/>
    <w:rsid w:val="00CE6953"/>
    <w:rsid w:val="00CE6AAA"/>
    <w:rsid w:val="00CE7136"/>
    <w:rsid w:val="00CE793F"/>
    <w:rsid w:val="00CE7ECD"/>
    <w:rsid w:val="00CF03EC"/>
    <w:rsid w:val="00CF121F"/>
    <w:rsid w:val="00CF1870"/>
    <w:rsid w:val="00CF32BC"/>
    <w:rsid w:val="00CF6422"/>
    <w:rsid w:val="00CF6693"/>
    <w:rsid w:val="00CF6A2D"/>
    <w:rsid w:val="00CF724F"/>
    <w:rsid w:val="00CF767C"/>
    <w:rsid w:val="00CF7BA1"/>
    <w:rsid w:val="00D00646"/>
    <w:rsid w:val="00D01DF6"/>
    <w:rsid w:val="00D02220"/>
    <w:rsid w:val="00D02496"/>
    <w:rsid w:val="00D028B8"/>
    <w:rsid w:val="00D02B82"/>
    <w:rsid w:val="00D02E98"/>
    <w:rsid w:val="00D030A7"/>
    <w:rsid w:val="00D03771"/>
    <w:rsid w:val="00D03CE3"/>
    <w:rsid w:val="00D04BFC"/>
    <w:rsid w:val="00D054A8"/>
    <w:rsid w:val="00D05520"/>
    <w:rsid w:val="00D05554"/>
    <w:rsid w:val="00D05821"/>
    <w:rsid w:val="00D05DC5"/>
    <w:rsid w:val="00D06601"/>
    <w:rsid w:val="00D067F8"/>
    <w:rsid w:val="00D067FD"/>
    <w:rsid w:val="00D077AF"/>
    <w:rsid w:val="00D1057A"/>
    <w:rsid w:val="00D1085E"/>
    <w:rsid w:val="00D10CAB"/>
    <w:rsid w:val="00D10D47"/>
    <w:rsid w:val="00D114B9"/>
    <w:rsid w:val="00D11578"/>
    <w:rsid w:val="00D11D57"/>
    <w:rsid w:val="00D12F0E"/>
    <w:rsid w:val="00D13218"/>
    <w:rsid w:val="00D13977"/>
    <w:rsid w:val="00D13F6F"/>
    <w:rsid w:val="00D14266"/>
    <w:rsid w:val="00D14D4B"/>
    <w:rsid w:val="00D1572E"/>
    <w:rsid w:val="00D160B1"/>
    <w:rsid w:val="00D16A30"/>
    <w:rsid w:val="00D177C6"/>
    <w:rsid w:val="00D2007D"/>
    <w:rsid w:val="00D2045D"/>
    <w:rsid w:val="00D20734"/>
    <w:rsid w:val="00D211BD"/>
    <w:rsid w:val="00D2169C"/>
    <w:rsid w:val="00D21ADF"/>
    <w:rsid w:val="00D21B29"/>
    <w:rsid w:val="00D22077"/>
    <w:rsid w:val="00D22111"/>
    <w:rsid w:val="00D221AF"/>
    <w:rsid w:val="00D22320"/>
    <w:rsid w:val="00D2304E"/>
    <w:rsid w:val="00D23135"/>
    <w:rsid w:val="00D259BF"/>
    <w:rsid w:val="00D25A65"/>
    <w:rsid w:val="00D25B20"/>
    <w:rsid w:val="00D261AF"/>
    <w:rsid w:val="00D300A8"/>
    <w:rsid w:val="00D30408"/>
    <w:rsid w:val="00D3065C"/>
    <w:rsid w:val="00D30A34"/>
    <w:rsid w:val="00D30A44"/>
    <w:rsid w:val="00D30AF9"/>
    <w:rsid w:val="00D30B7A"/>
    <w:rsid w:val="00D3198B"/>
    <w:rsid w:val="00D34840"/>
    <w:rsid w:val="00D352ED"/>
    <w:rsid w:val="00D35BB6"/>
    <w:rsid w:val="00D363A2"/>
    <w:rsid w:val="00D37728"/>
    <w:rsid w:val="00D37A27"/>
    <w:rsid w:val="00D37A5E"/>
    <w:rsid w:val="00D4059B"/>
    <w:rsid w:val="00D4227D"/>
    <w:rsid w:val="00D42ADC"/>
    <w:rsid w:val="00D4457F"/>
    <w:rsid w:val="00D45F48"/>
    <w:rsid w:val="00D46108"/>
    <w:rsid w:val="00D50730"/>
    <w:rsid w:val="00D50B02"/>
    <w:rsid w:val="00D5147C"/>
    <w:rsid w:val="00D52218"/>
    <w:rsid w:val="00D52C82"/>
    <w:rsid w:val="00D52E14"/>
    <w:rsid w:val="00D53580"/>
    <w:rsid w:val="00D54277"/>
    <w:rsid w:val="00D542F2"/>
    <w:rsid w:val="00D544DC"/>
    <w:rsid w:val="00D5473C"/>
    <w:rsid w:val="00D55A88"/>
    <w:rsid w:val="00D55F67"/>
    <w:rsid w:val="00D56A97"/>
    <w:rsid w:val="00D56AB7"/>
    <w:rsid w:val="00D57C02"/>
    <w:rsid w:val="00D600BC"/>
    <w:rsid w:val="00D616CF"/>
    <w:rsid w:val="00D61975"/>
    <w:rsid w:val="00D619E3"/>
    <w:rsid w:val="00D62220"/>
    <w:rsid w:val="00D63B5C"/>
    <w:rsid w:val="00D64133"/>
    <w:rsid w:val="00D64862"/>
    <w:rsid w:val="00D64D98"/>
    <w:rsid w:val="00D65074"/>
    <w:rsid w:val="00D65C6A"/>
    <w:rsid w:val="00D66E4B"/>
    <w:rsid w:val="00D6710B"/>
    <w:rsid w:val="00D67DA1"/>
    <w:rsid w:val="00D70DC3"/>
    <w:rsid w:val="00D72919"/>
    <w:rsid w:val="00D731A9"/>
    <w:rsid w:val="00D73647"/>
    <w:rsid w:val="00D745C9"/>
    <w:rsid w:val="00D74B43"/>
    <w:rsid w:val="00D76240"/>
    <w:rsid w:val="00D76C2E"/>
    <w:rsid w:val="00D80313"/>
    <w:rsid w:val="00D8032E"/>
    <w:rsid w:val="00D80EC9"/>
    <w:rsid w:val="00D811D1"/>
    <w:rsid w:val="00D8239E"/>
    <w:rsid w:val="00D82512"/>
    <w:rsid w:val="00D8259D"/>
    <w:rsid w:val="00D82B5C"/>
    <w:rsid w:val="00D84A24"/>
    <w:rsid w:val="00D856A5"/>
    <w:rsid w:val="00D86D1A"/>
    <w:rsid w:val="00D87571"/>
    <w:rsid w:val="00D90789"/>
    <w:rsid w:val="00D90A65"/>
    <w:rsid w:val="00D90C20"/>
    <w:rsid w:val="00D91973"/>
    <w:rsid w:val="00D92576"/>
    <w:rsid w:val="00D92E8F"/>
    <w:rsid w:val="00D931E0"/>
    <w:rsid w:val="00D93C85"/>
    <w:rsid w:val="00D951D6"/>
    <w:rsid w:val="00D95D52"/>
    <w:rsid w:val="00D971C5"/>
    <w:rsid w:val="00D972F9"/>
    <w:rsid w:val="00D97929"/>
    <w:rsid w:val="00DA0E6E"/>
    <w:rsid w:val="00DA168D"/>
    <w:rsid w:val="00DA2A97"/>
    <w:rsid w:val="00DA3057"/>
    <w:rsid w:val="00DA342A"/>
    <w:rsid w:val="00DA422A"/>
    <w:rsid w:val="00DA52A5"/>
    <w:rsid w:val="00DA53A2"/>
    <w:rsid w:val="00DA5437"/>
    <w:rsid w:val="00DA65EB"/>
    <w:rsid w:val="00DA6B34"/>
    <w:rsid w:val="00DA6FAB"/>
    <w:rsid w:val="00DA78BE"/>
    <w:rsid w:val="00DA7D7A"/>
    <w:rsid w:val="00DB0381"/>
    <w:rsid w:val="00DB0615"/>
    <w:rsid w:val="00DB07B4"/>
    <w:rsid w:val="00DB191C"/>
    <w:rsid w:val="00DB25E7"/>
    <w:rsid w:val="00DB2C0B"/>
    <w:rsid w:val="00DB5485"/>
    <w:rsid w:val="00DB5525"/>
    <w:rsid w:val="00DB6040"/>
    <w:rsid w:val="00DB789E"/>
    <w:rsid w:val="00DB7F5D"/>
    <w:rsid w:val="00DC0CC2"/>
    <w:rsid w:val="00DC0EAE"/>
    <w:rsid w:val="00DC1237"/>
    <w:rsid w:val="00DC15E7"/>
    <w:rsid w:val="00DC1C8D"/>
    <w:rsid w:val="00DC1E43"/>
    <w:rsid w:val="00DC23A3"/>
    <w:rsid w:val="00DC3203"/>
    <w:rsid w:val="00DC39EA"/>
    <w:rsid w:val="00DC4F1B"/>
    <w:rsid w:val="00DC6DC0"/>
    <w:rsid w:val="00DC6DCB"/>
    <w:rsid w:val="00DC6E80"/>
    <w:rsid w:val="00DC703A"/>
    <w:rsid w:val="00DC70A0"/>
    <w:rsid w:val="00DC74AF"/>
    <w:rsid w:val="00DD017A"/>
    <w:rsid w:val="00DD0AEE"/>
    <w:rsid w:val="00DD1EE7"/>
    <w:rsid w:val="00DD23FE"/>
    <w:rsid w:val="00DD2796"/>
    <w:rsid w:val="00DD3851"/>
    <w:rsid w:val="00DD3A22"/>
    <w:rsid w:val="00DD521A"/>
    <w:rsid w:val="00DD5D19"/>
    <w:rsid w:val="00DE0989"/>
    <w:rsid w:val="00DE0E63"/>
    <w:rsid w:val="00DE1C99"/>
    <w:rsid w:val="00DE2257"/>
    <w:rsid w:val="00DE375D"/>
    <w:rsid w:val="00DE468F"/>
    <w:rsid w:val="00DE5064"/>
    <w:rsid w:val="00DE50C9"/>
    <w:rsid w:val="00DE513E"/>
    <w:rsid w:val="00DE6562"/>
    <w:rsid w:val="00DE6B9A"/>
    <w:rsid w:val="00DE7551"/>
    <w:rsid w:val="00DE760A"/>
    <w:rsid w:val="00DE7B1B"/>
    <w:rsid w:val="00DF03CE"/>
    <w:rsid w:val="00DF04C1"/>
    <w:rsid w:val="00DF0F48"/>
    <w:rsid w:val="00DF1177"/>
    <w:rsid w:val="00DF154F"/>
    <w:rsid w:val="00DF1AB4"/>
    <w:rsid w:val="00DF1CB8"/>
    <w:rsid w:val="00DF1D72"/>
    <w:rsid w:val="00DF2388"/>
    <w:rsid w:val="00DF5482"/>
    <w:rsid w:val="00DF6224"/>
    <w:rsid w:val="00DF6A88"/>
    <w:rsid w:val="00DF7B7D"/>
    <w:rsid w:val="00DF7E38"/>
    <w:rsid w:val="00E01544"/>
    <w:rsid w:val="00E015F9"/>
    <w:rsid w:val="00E02A1F"/>
    <w:rsid w:val="00E049B9"/>
    <w:rsid w:val="00E04AB6"/>
    <w:rsid w:val="00E05544"/>
    <w:rsid w:val="00E06A3C"/>
    <w:rsid w:val="00E0749B"/>
    <w:rsid w:val="00E10260"/>
    <w:rsid w:val="00E10859"/>
    <w:rsid w:val="00E10A47"/>
    <w:rsid w:val="00E10E8C"/>
    <w:rsid w:val="00E11670"/>
    <w:rsid w:val="00E1228D"/>
    <w:rsid w:val="00E12E99"/>
    <w:rsid w:val="00E13A04"/>
    <w:rsid w:val="00E13C3A"/>
    <w:rsid w:val="00E13C81"/>
    <w:rsid w:val="00E15520"/>
    <w:rsid w:val="00E15ABB"/>
    <w:rsid w:val="00E16138"/>
    <w:rsid w:val="00E17746"/>
    <w:rsid w:val="00E17758"/>
    <w:rsid w:val="00E21B47"/>
    <w:rsid w:val="00E22781"/>
    <w:rsid w:val="00E22F2D"/>
    <w:rsid w:val="00E22F40"/>
    <w:rsid w:val="00E257E9"/>
    <w:rsid w:val="00E25D54"/>
    <w:rsid w:val="00E263E1"/>
    <w:rsid w:val="00E27639"/>
    <w:rsid w:val="00E27DC5"/>
    <w:rsid w:val="00E3012E"/>
    <w:rsid w:val="00E30637"/>
    <w:rsid w:val="00E30B70"/>
    <w:rsid w:val="00E31183"/>
    <w:rsid w:val="00E316A6"/>
    <w:rsid w:val="00E31739"/>
    <w:rsid w:val="00E31A20"/>
    <w:rsid w:val="00E31F2D"/>
    <w:rsid w:val="00E32D2D"/>
    <w:rsid w:val="00E33AC8"/>
    <w:rsid w:val="00E33D50"/>
    <w:rsid w:val="00E34ADE"/>
    <w:rsid w:val="00E350BF"/>
    <w:rsid w:val="00E35695"/>
    <w:rsid w:val="00E35C84"/>
    <w:rsid w:val="00E35D84"/>
    <w:rsid w:val="00E35DC0"/>
    <w:rsid w:val="00E3683D"/>
    <w:rsid w:val="00E36A33"/>
    <w:rsid w:val="00E36F52"/>
    <w:rsid w:val="00E3796E"/>
    <w:rsid w:val="00E4033D"/>
    <w:rsid w:val="00E41006"/>
    <w:rsid w:val="00E41264"/>
    <w:rsid w:val="00E41848"/>
    <w:rsid w:val="00E41E7E"/>
    <w:rsid w:val="00E42251"/>
    <w:rsid w:val="00E42B30"/>
    <w:rsid w:val="00E44EEB"/>
    <w:rsid w:val="00E4728E"/>
    <w:rsid w:val="00E47350"/>
    <w:rsid w:val="00E473E7"/>
    <w:rsid w:val="00E47954"/>
    <w:rsid w:val="00E47B95"/>
    <w:rsid w:val="00E508CB"/>
    <w:rsid w:val="00E521B4"/>
    <w:rsid w:val="00E52774"/>
    <w:rsid w:val="00E527BA"/>
    <w:rsid w:val="00E5339D"/>
    <w:rsid w:val="00E53783"/>
    <w:rsid w:val="00E538E9"/>
    <w:rsid w:val="00E54049"/>
    <w:rsid w:val="00E55A25"/>
    <w:rsid w:val="00E56021"/>
    <w:rsid w:val="00E56612"/>
    <w:rsid w:val="00E57CF2"/>
    <w:rsid w:val="00E57E44"/>
    <w:rsid w:val="00E60A28"/>
    <w:rsid w:val="00E618DD"/>
    <w:rsid w:val="00E6350F"/>
    <w:rsid w:val="00E6590E"/>
    <w:rsid w:val="00E65EBC"/>
    <w:rsid w:val="00E70217"/>
    <w:rsid w:val="00E70952"/>
    <w:rsid w:val="00E70B8D"/>
    <w:rsid w:val="00E70F2C"/>
    <w:rsid w:val="00E7134B"/>
    <w:rsid w:val="00E734E7"/>
    <w:rsid w:val="00E74030"/>
    <w:rsid w:val="00E74325"/>
    <w:rsid w:val="00E74957"/>
    <w:rsid w:val="00E75940"/>
    <w:rsid w:val="00E770EA"/>
    <w:rsid w:val="00E80172"/>
    <w:rsid w:val="00E8045E"/>
    <w:rsid w:val="00E82157"/>
    <w:rsid w:val="00E833FB"/>
    <w:rsid w:val="00E84679"/>
    <w:rsid w:val="00E8480C"/>
    <w:rsid w:val="00E879D2"/>
    <w:rsid w:val="00E87C79"/>
    <w:rsid w:val="00E904F7"/>
    <w:rsid w:val="00E90888"/>
    <w:rsid w:val="00E912F6"/>
    <w:rsid w:val="00E916FF"/>
    <w:rsid w:val="00E921B2"/>
    <w:rsid w:val="00E9254D"/>
    <w:rsid w:val="00E93D4E"/>
    <w:rsid w:val="00E93E72"/>
    <w:rsid w:val="00E95E18"/>
    <w:rsid w:val="00E96E00"/>
    <w:rsid w:val="00E97271"/>
    <w:rsid w:val="00E9733D"/>
    <w:rsid w:val="00E976B7"/>
    <w:rsid w:val="00E97831"/>
    <w:rsid w:val="00EA0575"/>
    <w:rsid w:val="00EA0834"/>
    <w:rsid w:val="00EA08B5"/>
    <w:rsid w:val="00EA0B76"/>
    <w:rsid w:val="00EA13A5"/>
    <w:rsid w:val="00EA216A"/>
    <w:rsid w:val="00EA21FF"/>
    <w:rsid w:val="00EA274B"/>
    <w:rsid w:val="00EA2B1A"/>
    <w:rsid w:val="00EA35F7"/>
    <w:rsid w:val="00EA3C9B"/>
    <w:rsid w:val="00EA4419"/>
    <w:rsid w:val="00EA4906"/>
    <w:rsid w:val="00EA509B"/>
    <w:rsid w:val="00EA54EF"/>
    <w:rsid w:val="00EA5DB5"/>
    <w:rsid w:val="00EA5E87"/>
    <w:rsid w:val="00EA6801"/>
    <w:rsid w:val="00EA69C0"/>
    <w:rsid w:val="00EA7097"/>
    <w:rsid w:val="00EA7945"/>
    <w:rsid w:val="00EA7DA0"/>
    <w:rsid w:val="00EB08B1"/>
    <w:rsid w:val="00EB08C0"/>
    <w:rsid w:val="00EB0E53"/>
    <w:rsid w:val="00EB0ECD"/>
    <w:rsid w:val="00EB1E41"/>
    <w:rsid w:val="00EB25E2"/>
    <w:rsid w:val="00EB3B32"/>
    <w:rsid w:val="00EB4773"/>
    <w:rsid w:val="00EB4A09"/>
    <w:rsid w:val="00EB569C"/>
    <w:rsid w:val="00EB676A"/>
    <w:rsid w:val="00EB7B00"/>
    <w:rsid w:val="00EB7B25"/>
    <w:rsid w:val="00EB7CB0"/>
    <w:rsid w:val="00EC0272"/>
    <w:rsid w:val="00EC0354"/>
    <w:rsid w:val="00EC07AC"/>
    <w:rsid w:val="00EC250A"/>
    <w:rsid w:val="00EC35D5"/>
    <w:rsid w:val="00EC3B5A"/>
    <w:rsid w:val="00EC3CAE"/>
    <w:rsid w:val="00EC3D1F"/>
    <w:rsid w:val="00EC4913"/>
    <w:rsid w:val="00EC4A6B"/>
    <w:rsid w:val="00EC4E72"/>
    <w:rsid w:val="00EC58A2"/>
    <w:rsid w:val="00EC6362"/>
    <w:rsid w:val="00EC6522"/>
    <w:rsid w:val="00EC7DA1"/>
    <w:rsid w:val="00ED0A98"/>
    <w:rsid w:val="00ED0DF8"/>
    <w:rsid w:val="00ED0E00"/>
    <w:rsid w:val="00ED1673"/>
    <w:rsid w:val="00ED26D4"/>
    <w:rsid w:val="00ED3DA0"/>
    <w:rsid w:val="00ED3EF7"/>
    <w:rsid w:val="00ED4C38"/>
    <w:rsid w:val="00ED595D"/>
    <w:rsid w:val="00ED5CEF"/>
    <w:rsid w:val="00ED5E5D"/>
    <w:rsid w:val="00ED5F74"/>
    <w:rsid w:val="00ED63C9"/>
    <w:rsid w:val="00ED6E44"/>
    <w:rsid w:val="00ED74F9"/>
    <w:rsid w:val="00ED750A"/>
    <w:rsid w:val="00EE0770"/>
    <w:rsid w:val="00EE19EE"/>
    <w:rsid w:val="00EE27D2"/>
    <w:rsid w:val="00EE2831"/>
    <w:rsid w:val="00EE2F39"/>
    <w:rsid w:val="00EE32CB"/>
    <w:rsid w:val="00EE3908"/>
    <w:rsid w:val="00EE4273"/>
    <w:rsid w:val="00EE45E1"/>
    <w:rsid w:val="00EE523C"/>
    <w:rsid w:val="00EE59AC"/>
    <w:rsid w:val="00EE654D"/>
    <w:rsid w:val="00EE6606"/>
    <w:rsid w:val="00EE712F"/>
    <w:rsid w:val="00EE7494"/>
    <w:rsid w:val="00EF0183"/>
    <w:rsid w:val="00EF0280"/>
    <w:rsid w:val="00EF2BC9"/>
    <w:rsid w:val="00EF2DF4"/>
    <w:rsid w:val="00EF2F36"/>
    <w:rsid w:val="00EF2FE9"/>
    <w:rsid w:val="00EF3045"/>
    <w:rsid w:val="00EF33A8"/>
    <w:rsid w:val="00EF5324"/>
    <w:rsid w:val="00EF5A82"/>
    <w:rsid w:val="00EF5DD2"/>
    <w:rsid w:val="00EF658A"/>
    <w:rsid w:val="00EF6CAD"/>
    <w:rsid w:val="00EF7B2B"/>
    <w:rsid w:val="00F0040A"/>
    <w:rsid w:val="00F00ADC"/>
    <w:rsid w:val="00F00DB4"/>
    <w:rsid w:val="00F0136A"/>
    <w:rsid w:val="00F01BDC"/>
    <w:rsid w:val="00F03A80"/>
    <w:rsid w:val="00F03B8F"/>
    <w:rsid w:val="00F04C7A"/>
    <w:rsid w:val="00F04E89"/>
    <w:rsid w:val="00F0550D"/>
    <w:rsid w:val="00F06E46"/>
    <w:rsid w:val="00F07369"/>
    <w:rsid w:val="00F13477"/>
    <w:rsid w:val="00F13E42"/>
    <w:rsid w:val="00F151B4"/>
    <w:rsid w:val="00F15339"/>
    <w:rsid w:val="00F15705"/>
    <w:rsid w:val="00F15D60"/>
    <w:rsid w:val="00F16B0C"/>
    <w:rsid w:val="00F1702C"/>
    <w:rsid w:val="00F170A6"/>
    <w:rsid w:val="00F206D0"/>
    <w:rsid w:val="00F2169F"/>
    <w:rsid w:val="00F218CB"/>
    <w:rsid w:val="00F24ACC"/>
    <w:rsid w:val="00F25703"/>
    <w:rsid w:val="00F26528"/>
    <w:rsid w:val="00F2660F"/>
    <w:rsid w:val="00F268F3"/>
    <w:rsid w:val="00F2744F"/>
    <w:rsid w:val="00F2778D"/>
    <w:rsid w:val="00F301B1"/>
    <w:rsid w:val="00F30657"/>
    <w:rsid w:val="00F30D0D"/>
    <w:rsid w:val="00F30E18"/>
    <w:rsid w:val="00F31437"/>
    <w:rsid w:val="00F3147D"/>
    <w:rsid w:val="00F32BBE"/>
    <w:rsid w:val="00F3306E"/>
    <w:rsid w:val="00F3339D"/>
    <w:rsid w:val="00F33824"/>
    <w:rsid w:val="00F34005"/>
    <w:rsid w:val="00F34009"/>
    <w:rsid w:val="00F3566A"/>
    <w:rsid w:val="00F35989"/>
    <w:rsid w:val="00F35A3D"/>
    <w:rsid w:val="00F36261"/>
    <w:rsid w:val="00F3674C"/>
    <w:rsid w:val="00F36950"/>
    <w:rsid w:val="00F3756A"/>
    <w:rsid w:val="00F379E8"/>
    <w:rsid w:val="00F40D44"/>
    <w:rsid w:val="00F4181A"/>
    <w:rsid w:val="00F42A5D"/>
    <w:rsid w:val="00F43206"/>
    <w:rsid w:val="00F440DF"/>
    <w:rsid w:val="00F442AD"/>
    <w:rsid w:val="00F44B3B"/>
    <w:rsid w:val="00F44EFB"/>
    <w:rsid w:val="00F45AFA"/>
    <w:rsid w:val="00F45C1F"/>
    <w:rsid w:val="00F4767A"/>
    <w:rsid w:val="00F47DB1"/>
    <w:rsid w:val="00F47EC8"/>
    <w:rsid w:val="00F50856"/>
    <w:rsid w:val="00F50DAE"/>
    <w:rsid w:val="00F524C8"/>
    <w:rsid w:val="00F53033"/>
    <w:rsid w:val="00F5332F"/>
    <w:rsid w:val="00F53837"/>
    <w:rsid w:val="00F54C25"/>
    <w:rsid w:val="00F559E6"/>
    <w:rsid w:val="00F5744B"/>
    <w:rsid w:val="00F5787B"/>
    <w:rsid w:val="00F57E77"/>
    <w:rsid w:val="00F60392"/>
    <w:rsid w:val="00F61E06"/>
    <w:rsid w:val="00F63CEA"/>
    <w:rsid w:val="00F6552F"/>
    <w:rsid w:val="00F6559C"/>
    <w:rsid w:val="00F658B8"/>
    <w:rsid w:val="00F6759B"/>
    <w:rsid w:val="00F6762E"/>
    <w:rsid w:val="00F702DD"/>
    <w:rsid w:val="00F708F4"/>
    <w:rsid w:val="00F7336F"/>
    <w:rsid w:val="00F73CAF"/>
    <w:rsid w:val="00F73D31"/>
    <w:rsid w:val="00F740FA"/>
    <w:rsid w:val="00F74632"/>
    <w:rsid w:val="00F755D0"/>
    <w:rsid w:val="00F759FD"/>
    <w:rsid w:val="00F761C0"/>
    <w:rsid w:val="00F762B2"/>
    <w:rsid w:val="00F76586"/>
    <w:rsid w:val="00F767BA"/>
    <w:rsid w:val="00F77963"/>
    <w:rsid w:val="00F817CE"/>
    <w:rsid w:val="00F81AB4"/>
    <w:rsid w:val="00F82644"/>
    <w:rsid w:val="00F83064"/>
    <w:rsid w:val="00F8369C"/>
    <w:rsid w:val="00F83963"/>
    <w:rsid w:val="00F83D25"/>
    <w:rsid w:val="00F83D34"/>
    <w:rsid w:val="00F842DB"/>
    <w:rsid w:val="00F85095"/>
    <w:rsid w:val="00F8590E"/>
    <w:rsid w:val="00F85E95"/>
    <w:rsid w:val="00F86012"/>
    <w:rsid w:val="00F86C5A"/>
    <w:rsid w:val="00F86CD0"/>
    <w:rsid w:val="00F8726F"/>
    <w:rsid w:val="00F87604"/>
    <w:rsid w:val="00F8795C"/>
    <w:rsid w:val="00F90CF7"/>
    <w:rsid w:val="00F9176D"/>
    <w:rsid w:val="00F919D5"/>
    <w:rsid w:val="00F92AD4"/>
    <w:rsid w:val="00F943F2"/>
    <w:rsid w:val="00F945C4"/>
    <w:rsid w:val="00F948D3"/>
    <w:rsid w:val="00F953E6"/>
    <w:rsid w:val="00F96483"/>
    <w:rsid w:val="00F96887"/>
    <w:rsid w:val="00F976CF"/>
    <w:rsid w:val="00F97F92"/>
    <w:rsid w:val="00FA02DB"/>
    <w:rsid w:val="00FA0488"/>
    <w:rsid w:val="00FA0A50"/>
    <w:rsid w:val="00FA14EE"/>
    <w:rsid w:val="00FA1845"/>
    <w:rsid w:val="00FA1F33"/>
    <w:rsid w:val="00FA24DB"/>
    <w:rsid w:val="00FA2F91"/>
    <w:rsid w:val="00FA377B"/>
    <w:rsid w:val="00FA3A87"/>
    <w:rsid w:val="00FA3C0B"/>
    <w:rsid w:val="00FA4C48"/>
    <w:rsid w:val="00FA4D1A"/>
    <w:rsid w:val="00FA5839"/>
    <w:rsid w:val="00FA6A87"/>
    <w:rsid w:val="00FA6BB1"/>
    <w:rsid w:val="00FA7426"/>
    <w:rsid w:val="00FA768C"/>
    <w:rsid w:val="00FA7EDB"/>
    <w:rsid w:val="00FB0511"/>
    <w:rsid w:val="00FB0B51"/>
    <w:rsid w:val="00FB2276"/>
    <w:rsid w:val="00FB23D9"/>
    <w:rsid w:val="00FB2E3F"/>
    <w:rsid w:val="00FB2F49"/>
    <w:rsid w:val="00FB2F51"/>
    <w:rsid w:val="00FB305E"/>
    <w:rsid w:val="00FB5A09"/>
    <w:rsid w:val="00FB6274"/>
    <w:rsid w:val="00FB6791"/>
    <w:rsid w:val="00FB6F6F"/>
    <w:rsid w:val="00FB7359"/>
    <w:rsid w:val="00FC0166"/>
    <w:rsid w:val="00FC0657"/>
    <w:rsid w:val="00FC19B0"/>
    <w:rsid w:val="00FC1B33"/>
    <w:rsid w:val="00FC22E6"/>
    <w:rsid w:val="00FC26A0"/>
    <w:rsid w:val="00FC2FD3"/>
    <w:rsid w:val="00FC330D"/>
    <w:rsid w:val="00FC3746"/>
    <w:rsid w:val="00FC50EB"/>
    <w:rsid w:val="00FC6AF4"/>
    <w:rsid w:val="00FC6FD5"/>
    <w:rsid w:val="00FC7B9F"/>
    <w:rsid w:val="00FC7EB2"/>
    <w:rsid w:val="00FD06DF"/>
    <w:rsid w:val="00FD1062"/>
    <w:rsid w:val="00FD1CF5"/>
    <w:rsid w:val="00FD1D55"/>
    <w:rsid w:val="00FD1F25"/>
    <w:rsid w:val="00FD284E"/>
    <w:rsid w:val="00FD3BA8"/>
    <w:rsid w:val="00FD5557"/>
    <w:rsid w:val="00FD55C7"/>
    <w:rsid w:val="00FD5AE9"/>
    <w:rsid w:val="00FD749E"/>
    <w:rsid w:val="00FD7DCE"/>
    <w:rsid w:val="00FD7FB2"/>
    <w:rsid w:val="00FE095D"/>
    <w:rsid w:val="00FE13FB"/>
    <w:rsid w:val="00FE1A72"/>
    <w:rsid w:val="00FE1CBF"/>
    <w:rsid w:val="00FE1DFC"/>
    <w:rsid w:val="00FE201D"/>
    <w:rsid w:val="00FE20EE"/>
    <w:rsid w:val="00FE45E7"/>
    <w:rsid w:val="00FE527A"/>
    <w:rsid w:val="00FE6017"/>
    <w:rsid w:val="00FE6080"/>
    <w:rsid w:val="00FE65E1"/>
    <w:rsid w:val="00FE68B3"/>
    <w:rsid w:val="00FE74F7"/>
    <w:rsid w:val="00FE782F"/>
    <w:rsid w:val="00FE7BFC"/>
    <w:rsid w:val="00FF13DE"/>
    <w:rsid w:val="00FF28BB"/>
    <w:rsid w:val="00FF2CEA"/>
    <w:rsid w:val="00FF54E8"/>
    <w:rsid w:val="00FF5BD5"/>
    <w:rsid w:val="00FF5E4F"/>
    <w:rsid w:val="00FF6459"/>
    <w:rsid w:val="00FF6A0E"/>
    <w:rsid w:val="00FF6CF6"/>
    <w:rsid w:val="00FF7304"/>
    <w:rsid w:val="0ED3E738"/>
    <w:rsid w:val="7ED29E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AC41E"/>
  <w15:docId w15:val="{C09A3155-651F-46DF-A1A3-F11E1835E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uiPriority="39"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pPr>
      <w:widowControl w:val="0"/>
      <w:jc w:val="both"/>
    </w:pPr>
    <w:rPr>
      <w:kern w:val="2"/>
      <w:sz w:val="21"/>
      <w:szCs w:val="22"/>
    </w:rPr>
  </w:style>
  <w:style w:type="paragraph" w:styleId="1">
    <w:name w:val="heading 1"/>
    <w:basedOn w:val="a3"/>
    <w:next w:val="a3"/>
    <w:link w:val="10"/>
    <w:uiPriority w:val="9"/>
    <w:qFormat/>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unhideWhenUsed/>
    <w:qFormat/>
    <w:pPr>
      <w:keepNext/>
      <w:keepLines/>
      <w:spacing w:before="260" w:after="260" w:line="416" w:lineRule="auto"/>
      <w:outlineLvl w:val="2"/>
    </w:pPr>
    <w:rPr>
      <w:b/>
      <w:bCs/>
      <w:sz w:val="32"/>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TOC7">
    <w:name w:val="toc 7"/>
    <w:basedOn w:val="a3"/>
    <w:next w:val="a3"/>
    <w:uiPriority w:val="39"/>
    <w:unhideWhenUsed/>
    <w:qFormat/>
    <w:pPr>
      <w:ind w:left="1260"/>
      <w:jc w:val="left"/>
    </w:pPr>
    <w:rPr>
      <w:sz w:val="18"/>
      <w:szCs w:val="18"/>
    </w:rPr>
  </w:style>
  <w:style w:type="paragraph" w:styleId="a7">
    <w:name w:val="caption"/>
    <w:basedOn w:val="a3"/>
    <w:next w:val="a3"/>
    <w:uiPriority w:val="35"/>
    <w:unhideWhenUsed/>
    <w:qFormat/>
    <w:rPr>
      <w:rFonts w:asciiTheme="majorHAnsi" w:eastAsia="黑体" w:hAnsiTheme="majorHAnsi" w:cstheme="majorBidi"/>
      <w:sz w:val="20"/>
      <w:szCs w:val="20"/>
    </w:rPr>
  </w:style>
  <w:style w:type="paragraph" w:styleId="a8">
    <w:name w:val="annotation text"/>
    <w:basedOn w:val="a3"/>
    <w:link w:val="a9"/>
    <w:qFormat/>
    <w:pPr>
      <w:jc w:val="left"/>
    </w:pPr>
    <w:rPr>
      <w:rFonts w:ascii="Calibri" w:eastAsia="宋体" w:hAnsi="Calibri" w:cs="黑体"/>
    </w:rPr>
  </w:style>
  <w:style w:type="paragraph" w:styleId="aa">
    <w:name w:val="Body Text"/>
    <w:basedOn w:val="a3"/>
    <w:link w:val="ab"/>
    <w:qFormat/>
    <w:rPr>
      <w:rFonts w:ascii="Times New Roman" w:eastAsia="宋体" w:hAnsi="Times New Roman" w:cs="Times New Roman"/>
      <w:sz w:val="24"/>
      <w:szCs w:val="20"/>
    </w:rPr>
  </w:style>
  <w:style w:type="paragraph" w:styleId="TOC5">
    <w:name w:val="toc 5"/>
    <w:basedOn w:val="a3"/>
    <w:next w:val="a3"/>
    <w:uiPriority w:val="39"/>
    <w:unhideWhenUsed/>
    <w:qFormat/>
    <w:pPr>
      <w:ind w:left="840"/>
      <w:jc w:val="left"/>
    </w:pPr>
    <w:rPr>
      <w:sz w:val="18"/>
      <w:szCs w:val="18"/>
    </w:rPr>
  </w:style>
  <w:style w:type="paragraph" w:styleId="TOC3">
    <w:name w:val="toc 3"/>
    <w:basedOn w:val="a3"/>
    <w:next w:val="a3"/>
    <w:uiPriority w:val="39"/>
    <w:unhideWhenUsed/>
    <w:qFormat/>
    <w:pPr>
      <w:ind w:left="420"/>
      <w:jc w:val="left"/>
    </w:pPr>
    <w:rPr>
      <w:i/>
      <w:iCs/>
      <w:sz w:val="20"/>
      <w:szCs w:val="20"/>
    </w:rPr>
  </w:style>
  <w:style w:type="paragraph" w:styleId="TOC8">
    <w:name w:val="toc 8"/>
    <w:basedOn w:val="a3"/>
    <w:next w:val="a3"/>
    <w:uiPriority w:val="39"/>
    <w:unhideWhenUsed/>
    <w:qFormat/>
    <w:pPr>
      <w:ind w:left="1470"/>
      <w:jc w:val="left"/>
    </w:pPr>
    <w:rPr>
      <w:sz w:val="18"/>
      <w:szCs w:val="18"/>
    </w:rPr>
  </w:style>
  <w:style w:type="paragraph" w:styleId="21">
    <w:name w:val="Body Text Indent 2"/>
    <w:basedOn w:val="a3"/>
    <w:link w:val="22"/>
    <w:qFormat/>
    <w:pPr>
      <w:widowControl/>
      <w:tabs>
        <w:tab w:val="left" w:pos="377"/>
      </w:tabs>
      <w:spacing w:after="120" w:line="480" w:lineRule="auto"/>
      <w:ind w:leftChars="200" w:left="420" w:firstLineChars="200" w:firstLine="200"/>
    </w:pPr>
    <w:rPr>
      <w:rFonts w:ascii="Times New Roman" w:eastAsia="宋体" w:hAnsi="Times New Roman" w:cs="Times New Roman"/>
      <w:sz w:val="24"/>
      <w:szCs w:val="24"/>
    </w:rPr>
  </w:style>
  <w:style w:type="paragraph" w:styleId="ac">
    <w:name w:val="Balloon Text"/>
    <w:basedOn w:val="a3"/>
    <w:link w:val="ad"/>
    <w:uiPriority w:val="99"/>
    <w:unhideWhenUsed/>
    <w:qFormat/>
    <w:rPr>
      <w:sz w:val="18"/>
      <w:szCs w:val="18"/>
    </w:rPr>
  </w:style>
  <w:style w:type="paragraph" w:styleId="ae">
    <w:name w:val="footer"/>
    <w:basedOn w:val="a3"/>
    <w:link w:val="af"/>
    <w:uiPriority w:val="99"/>
    <w:unhideWhenUsed/>
    <w:qFormat/>
    <w:pPr>
      <w:tabs>
        <w:tab w:val="center" w:pos="4153"/>
        <w:tab w:val="right" w:pos="8306"/>
      </w:tabs>
      <w:snapToGrid w:val="0"/>
      <w:jc w:val="left"/>
    </w:pPr>
    <w:rPr>
      <w:sz w:val="18"/>
      <w:szCs w:val="18"/>
    </w:rPr>
  </w:style>
  <w:style w:type="paragraph" w:styleId="af0">
    <w:name w:val="header"/>
    <w:basedOn w:val="a3"/>
    <w:link w:val="af1"/>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next w:val="a3"/>
    <w:uiPriority w:val="39"/>
    <w:unhideWhenUsed/>
    <w:qFormat/>
    <w:pPr>
      <w:widowControl w:val="0"/>
      <w:spacing w:before="120" w:after="120"/>
    </w:pPr>
    <w:rPr>
      <w:b/>
      <w:bCs/>
      <w:caps/>
      <w:kern w:val="2"/>
    </w:rPr>
  </w:style>
  <w:style w:type="paragraph" w:styleId="TOC4">
    <w:name w:val="toc 4"/>
    <w:basedOn w:val="a3"/>
    <w:next w:val="a3"/>
    <w:uiPriority w:val="39"/>
    <w:unhideWhenUsed/>
    <w:qFormat/>
    <w:pPr>
      <w:ind w:left="630"/>
      <w:jc w:val="left"/>
    </w:pPr>
    <w:rPr>
      <w:sz w:val="18"/>
      <w:szCs w:val="18"/>
    </w:rPr>
  </w:style>
  <w:style w:type="paragraph" w:styleId="TOC6">
    <w:name w:val="toc 6"/>
    <w:basedOn w:val="a3"/>
    <w:next w:val="a3"/>
    <w:uiPriority w:val="39"/>
    <w:unhideWhenUsed/>
    <w:qFormat/>
    <w:pPr>
      <w:ind w:left="1050"/>
      <w:jc w:val="left"/>
    </w:pPr>
    <w:rPr>
      <w:sz w:val="18"/>
      <w:szCs w:val="18"/>
    </w:rPr>
  </w:style>
  <w:style w:type="paragraph" w:styleId="TOC2">
    <w:name w:val="toc 2"/>
    <w:basedOn w:val="a3"/>
    <w:next w:val="a3"/>
    <w:uiPriority w:val="39"/>
    <w:unhideWhenUsed/>
    <w:qFormat/>
    <w:pPr>
      <w:ind w:left="210"/>
      <w:jc w:val="left"/>
    </w:pPr>
    <w:rPr>
      <w:smallCaps/>
      <w:sz w:val="20"/>
      <w:szCs w:val="20"/>
    </w:rPr>
  </w:style>
  <w:style w:type="paragraph" w:styleId="TOC9">
    <w:name w:val="toc 9"/>
    <w:basedOn w:val="a3"/>
    <w:next w:val="a3"/>
    <w:uiPriority w:val="39"/>
    <w:unhideWhenUsed/>
    <w:qFormat/>
    <w:pPr>
      <w:ind w:left="1680"/>
      <w:jc w:val="left"/>
    </w:pPr>
    <w:rPr>
      <w:sz w:val="18"/>
      <w:szCs w:val="18"/>
    </w:rPr>
  </w:style>
  <w:style w:type="character" w:styleId="af2">
    <w:name w:val="Hyperlink"/>
    <w:basedOn w:val="a4"/>
    <w:uiPriority w:val="99"/>
    <w:unhideWhenUsed/>
    <w:qFormat/>
    <w:rPr>
      <w:color w:val="0563C1" w:themeColor="hyperlink"/>
      <w:u w:val="single"/>
    </w:rPr>
  </w:style>
  <w:style w:type="character" w:styleId="af3">
    <w:name w:val="annotation reference"/>
    <w:qFormat/>
    <w:rPr>
      <w:sz w:val="21"/>
      <w:szCs w:val="21"/>
    </w:rPr>
  </w:style>
  <w:style w:type="table" w:styleId="af4">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4"/>
    <w:link w:val="1"/>
    <w:uiPriority w:val="9"/>
    <w:qFormat/>
    <w:rPr>
      <w:b/>
      <w:bCs/>
      <w:kern w:val="44"/>
      <w:sz w:val="44"/>
      <w:szCs w:val="44"/>
    </w:rPr>
  </w:style>
  <w:style w:type="character" w:customStyle="1" w:styleId="20">
    <w:name w:val="标题 2 字符"/>
    <w:basedOn w:val="a4"/>
    <w:link w:val="2"/>
    <w:uiPriority w:val="9"/>
    <w:rPr>
      <w:rFonts w:asciiTheme="majorHAnsi" w:eastAsiaTheme="majorEastAsia" w:hAnsiTheme="majorHAnsi" w:cstheme="majorBidi"/>
      <w:b/>
      <w:bCs/>
      <w:sz w:val="32"/>
      <w:szCs w:val="32"/>
    </w:rPr>
  </w:style>
  <w:style w:type="character" w:customStyle="1" w:styleId="30">
    <w:name w:val="标题 3 字符"/>
    <w:basedOn w:val="a4"/>
    <w:link w:val="3"/>
    <w:uiPriority w:val="9"/>
    <w:semiHidden/>
    <w:qFormat/>
    <w:rPr>
      <w:b/>
      <w:bCs/>
      <w:sz w:val="32"/>
      <w:szCs w:val="32"/>
    </w:rPr>
  </w:style>
  <w:style w:type="character" w:customStyle="1" w:styleId="af1">
    <w:name w:val="页眉 字符"/>
    <w:basedOn w:val="a4"/>
    <w:link w:val="af0"/>
    <w:uiPriority w:val="99"/>
    <w:qFormat/>
    <w:rPr>
      <w:sz w:val="18"/>
      <w:szCs w:val="18"/>
    </w:rPr>
  </w:style>
  <w:style w:type="character" w:customStyle="1" w:styleId="af">
    <w:name w:val="页脚 字符"/>
    <w:basedOn w:val="a4"/>
    <w:link w:val="ae"/>
    <w:uiPriority w:val="99"/>
    <w:qFormat/>
    <w:rPr>
      <w:sz w:val="18"/>
      <w:szCs w:val="18"/>
    </w:rPr>
  </w:style>
  <w:style w:type="paragraph" w:customStyle="1" w:styleId="a0">
    <w:name w:val="北邮论文二级标题"/>
    <w:basedOn w:val="a3"/>
    <w:next w:val="af5"/>
    <w:qFormat/>
    <w:pPr>
      <w:numPr>
        <w:ilvl w:val="1"/>
        <w:numId w:val="1"/>
      </w:numPr>
      <w:spacing w:afterLines="100" w:after="312"/>
      <w:jc w:val="left"/>
      <w:outlineLvl w:val="1"/>
    </w:pPr>
    <w:rPr>
      <w:rFonts w:ascii="Times New Roman" w:eastAsia="黑体" w:hAnsi="Times New Roman"/>
      <w:b/>
      <w:sz w:val="28"/>
    </w:rPr>
  </w:style>
  <w:style w:type="paragraph" w:customStyle="1" w:styleId="af5">
    <w:name w:val="北邮论文正文"/>
    <w:link w:val="Char"/>
    <w:qFormat/>
    <w:pPr>
      <w:tabs>
        <w:tab w:val="center" w:pos="3969"/>
        <w:tab w:val="right" w:pos="8080"/>
      </w:tabs>
      <w:spacing w:line="400" w:lineRule="exact"/>
      <w:ind w:firstLineChars="200" w:firstLine="480"/>
      <w:jc w:val="both"/>
      <w:textAlignment w:val="center"/>
    </w:pPr>
    <w:rPr>
      <w:rFonts w:ascii="Times New Roman" w:hAnsi="Times New Roman"/>
      <w:kern w:val="2"/>
      <w:sz w:val="24"/>
      <w:szCs w:val="24"/>
    </w:rPr>
  </w:style>
  <w:style w:type="character" w:customStyle="1" w:styleId="Char">
    <w:name w:val="北邮论文正文 Char"/>
    <w:basedOn w:val="a4"/>
    <w:link w:val="af5"/>
    <w:qFormat/>
    <w:rPr>
      <w:rFonts w:ascii="Times New Roman" w:hAnsi="Times New Roman"/>
      <w:sz w:val="24"/>
      <w:szCs w:val="24"/>
    </w:rPr>
  </w:style>
  <w:style w:type="paragraph" w:customStyle="1" w:styleId="a1">
    <w:name w:val="北邮论文三级标题"/>
    <w:next w:val="af5"/>
    <w:qFormat/>
    <w:pPr>
      <w:widowControl w:val="0"/>
      <w:numPr>
        <w:ilvl w:val="2"/>
        <w:numId w:val="1"/>
      </w:numPr>
      <w:spacing w:line="400" w:lineRule="exact"/>
      <w:textAlignment w:val="center"/>
      <w:outlineLvl w:val="2"/>
    </w:pPr>
    <w:rPr>
      <w:rFonts w:ascii="Times New Roman" w:eastAsia="黑体" w:hAnsi="Times New Roman"/>
      <w:b/>
      <w:kern w:val="2"/>
      <w:sz w:val="24"/>
      <w:szCs w:val="22"/>
    </w:rPr>
  </w:style>
  <w:style w:type="paragraph" w:customStyle="1" w:styleId="a">
    <w:name w:val="北邮论文一级标题"/>
    <w:basedOn w:val="11"/>
    <w:next w:val="a3"/>
    <w:qFormat/>
    <w:pPr>
      <w:pageBreakBefore/>
      <w:numPr>
        <w:numId w:val="1"/>
      </w:numPr>
      <w:spacing w:afterLines="200" w:after="200"/>
      <w:jc w:val="center"/>
      <w:outlineLvl w:val="0"/>
    </w:pPr>
    <w:rPr>
      <w:rFonts w:ascii="Times New Roman" w:eastAsia="黑体" w:hAnsi="Times New Roman" w:cs="Times New Roman"/>
      <w:b/>
      <w:sz w:val="32"/>
    </w:rPr>
  </w:style>
  <w:style w:type="paragraph" w:customStyle="1" w:styleId="11">
    <w:name w:val="无间隔1"/>
    <w:uiPriority w:val="1"/>
    <w:qFormat/>
    <w:pPr>
      <w:widowControl w:val="0"/>
      <w:jc w:val="both"/>
    </w:pPr>
    <w:rPr>
      <w:kern w:val="2"/>
      <w:sz w:val="21"/>
      <w:szCs w:val="22"/>
    </w:rPr>
  </w:style>
  <w:style w:type="paragraph" w:customStyle="1" w:styleId="CSO-">
    <w:name w:val="CSO-二级标题"/>
    <w:next w:val="a3"/>
    <w:qFormat/>
    <w:pPr>
      <w:keepNext/>
      <w:widowControl w:val="0"/>
      <w:numPr>
        <w:ilvl w:val="1"/>
        <w:numId w:val="2"/>
      </w:numPr>
      <w:adjustRightInd w:val="0"/>
      <w:spacing w:before="120" w:after="120"/>
      <w:jc w:val="both"/>
      <w:outlineLvl w:val="1"/>
    </w:pPr>
    <w:rPr>
      <w:rFonts w:ascii="Times New Roman" w:eastAsia="宋体" w:hAnsi="Times New Roman" w:cs="Times New Roman"/>
      <w:b/>
      <w:sz w:val="24"/>
      <w:szCs w:val="24"/>
    </w:rPr>
  </w:style>
  <w:style w:type="paragraph" w:customStyle="1" w:styleId="CSO-0">
    <w:name w:val="CSO-三级标题"/>
    <w:next w:val="a3"/>
    <w:qFormat/>
    <w:pPr>
      <w:keepNext/>
      <w:widowControl w:val="0"/>
      <w:tabs>
        <w:tab w:val="left" w:pos="680"/>
      </w:tabs>
      <w:spacing w:beforeLines="50" w:before="50" w:afterLines="50" w:after="50"/>
      <w:ind w:left="680" w:hanging="680"/>
      <w:jc w:val="both"/>
      <w:outlineLvl w:val="2"/>
    </w:pPr>
    <w:rPr>
      <w:rFonts w:ascii="Times New Roman" w:eastAsia="宋体" w:hAnsi="Times New Roman" w:cs="Times New Roman"/>
      <w:b/>
      <w:bCs/>
      <w:sz w:val="21"/>
      <w:szCs w:val="21"/>
    </w:rPr>
  </w:style>
  <w:style w:type="paragraph" w:customStyle="1" w:styleId="CSO-1">
    <w:name w:val="CSO-一级标题"/>
    <w:next w:val="a3"/>
    <w:qFormat/>
    <w:pPr>
      <w:keepNext/>
      <w:widowControl w:val="0"/>
      <w:tabs>
        <w:tab w:val="left" w:pos="357"/>
      </w:tabs>
      <w:spacing w:beforeLines="50" w:before="50" w:afterLines="50" w:after="50"/>
      <w:ind w:left="357" w:hanging="357"/>
      <w:jc w:val="both"/>
      <w:outlineLvl w:val="0"/>
    </w:pPr>
    <w:rPr>
      <w:rFonts w:ascii="Times New Roman" w:eastAsia="宋体" w:hAnsi="Times New Roman" w:cs="宋体"/>
      <w:b/>
      <w:bCs/>
      <w:sz w:val="28"/>
    </w:rPr>
  </w:style>
  <w:style w:type="paragraph" w:customStyle="1" w:styleId="MTDisplayEquation">
    <w:name w:val="MTDisplayEquation"/>
    <w:basedOn w:val="af5"/>
    <w:next w:val="a3"/>
    <w:link w:val="MTDisplayEquationChar"/>
    <w:qFormat/>
    <w:pPr>
      <w:tabs>
        <w:tab w:val="center" w:pos="4160"/>
        <w:tab w:val="right" w:pos="8300"/>
      </w:tabs>
    </w:pPr>
  </w:style>
  <w:style w:type="character" w:customStyle="1" w:styleId="MTDisplayEquationChar">
    <w:name w:val="MTDisplayEquation Char"/>
    <w:basedOn w:val="Char"/>
    <w:link w:val="MTDisplayEquation"/>
    <w:qFormat/>
    <w:rPr>
      <w:rFonts w:ascii="Times New Roman" w:hAnsi="Times New Roman"/>
      <w:position w:val="-14"/>
      <w:sz w:val="24"/>
      <w:szCs w:val="24"/>
    </w:rPr>
  </w:style>
  <w:style w:type="paragraph" w:customStyle="1" w:styleId="reader-word-layer">
    <w:name w:val="reader-word-layer"/>
    <w:basedOn w:val="a3"/>
    <w:qFormat/>
    <w:pPr>
      <w:widowControl/>
      <w:spacing w:before="100" w:beforeAutospacing="1" w:after="100" w:afterAutospacing="1"/>
      <w:jc w:val="left"/>
    </w:pPr>
    <w:rPr>
      <w:rFonts w:ascii="宋体" w:eastAsia="宋体" w:hAnsi="宋体" w:cs="宋体"/>
      <w:kern w:val="0"/>
      <w:sz w:val="24"/>
      <w:szCs w:val="24"/>
    </w:rPr>
  </w:style>
  <w:style w:type="character" w:customStyle="1" w:styleId="MTEquationSection">
    <w:name w:val="MTEquationSection"/>
    <w:basedOn w:val="a4"/>
    <w:qFormat/>
    <w:rPr>
      <w:vanish/>
      <w:color w:val="FF0000"/>
    </w:rPr>
  </w:style>
  <w:style w:type="paragraph" w:customStyle="1" w:styleId="a2">
    <w:name w:val="北邮论文四级标题"/>
    <w:next w:val="af5"/>
    <w:qFormat/>
    <w:pPr>
      <w:widowControl w:val="0"/>
      <w:numPr>
        <w:ilvl w:val="3"/>
        <w:numId w:val="1"/>
      </w:numPr>
      <w:spacing w:line="400" w:lineRule="exact"/>
      <w:textAlignment w:val="center"/>
      <w:outlineLvl w:val="3"/>
    </w:pPr>
    <w:rPr>
      <w:rFonts w:ascii="Times New Roman" w:eastAsia="黑体" w:hAnsi="Times New Roman"/>
      <w:kern w:val="2"/>
      <w:sz w:val="24"/>
      <w:szCs w:val="22"/>
    </w:rPr>
  </w:style>
  <w:style w:type="paragraph" w:customStyle="1" w:styleId="TOC10">
    <w:name w:val="TOC 标题1"/>
    <w:basedOn w:val="1"/>
    <w:next w:val="a3"/>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CSO-2">
    <w:name w:val="CSO-参考文献内容"/>
    <w:qFormat/>
    <w:pPr>
      <w:widowControl w:val="0"/>
    </w:pPr>
    <w:rPr>
      <w:rFonts w:ascii="Times New Roman" w:eastAsia="宋体" w:hAnsi="Times New Roman" w:cs="Times New Roman"/>
      <w:sz w:val="18"/>
      <w:szCs w:val="18"/>
    </w:rPr>
  </w:style>
  <w:style w:type="character" w:customStyle="1" w:styleId="a9">
    <w:name w:val="批注文字 字符"/>
    <w:basedOn w:val="a4"/>
    <w:link w:val="a8"/>
    <w:qFormat/>
    <w:rPr>
      <w:rFonts w:ascii="Calibri" w:eastAsia="宋体" w:hAnsi="Calibri" w:cs="黑体"/>
    </w:rPr>
  </w:style>
  <w:style w:type="character" w:customStyle="1" w:styleId="ad">
    <w:name w:val="批注框文本 字符"/>
    <w:basedOn w:val="a4"/>
    <w:link w:val="ac"/>
    <w:uiPriority w:val="99"/>
    <w:semiHidden/>
    <w:qFormat/>
    <w:rPr>
      <w:sz w:val="18"/>
      <w:szCs w:val="18"/>
    </w:rPr>
  </w:style>
  <w:style w:type="character" w:customStyle="1" w:styleId="12">
    <w:name w:val="占位符文本1"/>
    <w:basedOn w:val="a4"/>
    <w:uiPriority w:val="99"/>
    <w:semiHidden/>
    <w:qFormat/>
    <w:rPr>
      <w:color w:val="808080"/>
    </w:rPr>
  </w:style>
  <w:style w:type="paragraph" w:customStyle="1" w:styleId="af6">
    <w:name w:val="北邮论文图注"/>
    <w:qFormat/>
    <w:pPr>
      <w:jc w:val="center"/>
    </w:pPr>
    <w:rPr>
      <w:rFonts w:ascii="Times New Roman" w:eastAsia="楷体" w:hAnsi="Times New Roman"/>
      <w:kern w:val="2"/>
      <w:position w:val="-14"/>
      <w:sz w:val="21"/>
      <w:szCs w:val="24"/>
    </w:rPr>
  </w:style>
  <w:style w:type="character" w:customStyle="1" w:styleId="ab">
    <w:name w:val="正文文本 字符"/>
    <w:basedOn w:val="a4"/>
    <w:link w:val="aa"/>
    <w:qFormat/>
    <w:rPr>
      <w:rFonts w:ascii="Times New Roman" w:eastAsia="宋体" w:hAnsi="Times New Roman" w:cs="Times New Roman"/>
      <w:sz w:val="24"/>
      <w:szCs w:val="20"/>
    </w:rPr>
  </w:style>
  <w:style w:type="character" w:customStyle="1" w:styleId="22">
    <w:name w:val="正文文本缩进 2 字符"/>
    <w:basedOn w:val="a4"/>
    <w:link w:val="21"/>
    <w:qFormat/>
    <w:rPr>
      <w:rFonts w:ascii="Times New Roman" w:eastAsia="宋体" w:hAnsi="Times New Roman" w:cs="Times New Roman"/>
      <w:sz w:val="24"/>
      <w:szCs w:val="24"/>
    </w:rPr>
  </w:style>
  <w:style w:type="paragraph" w:customStyle="1" w:styleId="13">
    <w:name w:val="列出段落1"/>
    <w:basedOn w:val="a3"/>
    <w:uiPriority w:val="34"/>
    <w:qFormat/>
    <w:pPr>
      <w:ind w:firstLineChars="200" w:firstLine="420"/>
    </w:pPr>
  </w:style>
  <w:style w:type="paragraph" w:styleId="af7">
    <w:name w:val="annotation subject"/>
    <w:basedOn w:val="a8"/>
    <w:next w:val="a8"/>
    <w:link w:val="af8"/>
    <w:uiPriority w:val="99"/>
    <w:semiHidden/>
    <w:unhideWhenUsed/>
    <w:rsid w:val="00263125"/>
    <w:rPr>
      <w:rFonts w:asciiTheme="minorHAnsi" w:eastAsiaTheme="minorEastAsia" w:hAnsiTheme="minorHAnsi" w:cstheme="minorBidi"/>
      <w:b/>
      <w:bCs/>
    </w:rPr>
  </w:style>
  <w:style w:type="character" w:customStyle="1" w:styleId="af8">
    <w:name w:val="批注主题 字符"/>
    <w:basedOn w:val="a9"/>
    <w:link w:val="af7"/>
    <w:uiPriority w:val="99"/>
    <w:semiHidden/>
    <w:rsid w:val="00263125"/>
    <w:rPr>
      <w:rFonts w:ascii="Calibri" w:eastAsia="宋体" w:hAnsi="Calibri" w:cs="黑体"/>
      <w:b/>
      <w:bCs/>
      <w:kern w:val="2"/>
      <w:sz w:val="21"/>
      <w:szCs w:val="22"/>
    </w:rPr>
  </w:style>
  <w:style w:type="character" w:styleId="af9">
    <w:name w:val="Unresolved Mention"/>
    <w:basedOn w:val="a4"/>
    <w:uiPriority w:val="99"/>
    <w:semiHidden/>
    <w:unhideWhenUsed/>
    <w:rsid w:val="0029394F"/>
    <w:rPr>
      <w:color w:val="605E5C"/>
      <w:shd w:val="clear" w:color="auto" w:fill="E1DFDD"/>
    </w:rPr>
  </w:style>
  <w:style w:type="paragraph" w:styleId="afa">
    <w:name w:val="Normal (Web)"/>
    <w:basedOn w:val="a3"/>
    <w:uiPriority w:val="99"/>
    <w:semiHidden/>
    <w:unhideWhenUsed/>
    <w:rsid w:val="000F2C8C"/>
    <w:rPr>
      <w:rFonts w:ascii="Times New Roman" w:hAnsi="Times New Roman" w:cs="Times New Roman"/>
      <w:sz w:val="24"/>
      <w:szCs w:val="24"/>
    </w:rPr>
  </w:style>
  <w:style w:type="character" w:styleId="afb">
    <w:name w:val="FollowedHyperlink"/>
    <w:basedOn w:val="a4"/>
    <w:uiPriority w:val="99"/>
    <w:semiHidden/>
    <w:unhideWhenUsed/>
    <w:rsid w:val="00BD247F"/>
    <w:rPr>
      <w:color w:val="954F72" w:themeColor="followedHyperlink"/>
      <w:u w:val="single"/>
    </w:rPr>
  </w:style>
  <w:style w:type="table" w:styleId="14">
    <w:name w:val="Grid Table 1 Light"/>
    <w:basedOn w:val="a5"/>
    <w:uiPriority w:val="46"/>
    <w:rsid w:val="001B612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
    <w:name w:val="Plain Table 5"/>
    <w:basedOn w:val="a5"/>
    <w:uiPriority w:val="45"/>
    <w:rsid w:val="001B612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
    <w:name w:val="Plain Table 4"/>
    <w:basedOn w:val="a5"/>
    <w:uiPriority w:val="44"/>
    <w:rsid w:val="001B612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5"/>
    <w:uiPriority w:val="43"/>
    <w:rsid w:val="001B61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3">
    <w:name w:val="Plain Table 2"/>
    <w:basedOn w:val="a5"/>
    <w:uiPriority w:val="42"/>
    <w:rsid w:val="001B612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5">
    <w:name w:val="Plain Table 1"/>
    <w:basedOn w:val="a5"/>
    <w:uiPriority w:val="41"/>
    <w:rsid w:val="001B61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c">
    <w:name w:val="Grid Table Light"/>
    <w:basedOn w:val="a5"/>
    <w:uiPriority w:val="40"/>
    <w:rsid w:val="001B612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d">
    <w:name w:val="Placeholder Text"/>
    <w:basedOn w:val="a4"/>
    <w:uiPriority w:val="99"/>
    <w:semiHidden/>
    <w:rsid w:val="00824E0C"/>
    <w:rPr>
      <w:color w:val="808080"/>
    </w:rPr>
  </w:style>
  <w:style w:type="table" w:styleId="16">
    <w:name w:val="Table Simple 1"/>
    <w:basedOn w:val="a5"/>
    <w:rsid w:val="00B93C8D"/>
    <w:pPr>
      <w:widowControl w:val="0"/>
      <w:adjustRightInd w:val="0"/>
      <w:snapToGrid w:val="0"/>
      <w:spacing w:line="300" w:lineRule="auto"/>
      <w:jc w:val="both"/>
      <w:textAlignment w:val="baseline"/>
    </w:pPr>
    <w:rPr>
      <w:rFonts w:ascii="Times New Roman" w:eastAsia="宋体" w:hAnsi="Times New Roman" w:cs="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token">
    <w:name w:val="token"/>
    <w:basedOn w:val="a4"/>
    <w:rsid w:val="00EA69C0"/>
  </w:style>
  <w:style w:type="character" w:customStyle="1" w:styleId="pln">
    <w:name w:val="pln"/>
    <w:basedOn w:val="a4"/>
    <w:rsid w:val="00D067F8"/>
  </w:style>
  <w:style w:type="character" w:customStyle="1" w:styleId="pun">
    <w:name w:val="pun"/>
    <w:basedOn w:val="a4"/>
    <w:rsid w:val="00D067F8"/>
  </w:style>
  <w:style w:type="character" w:customStyle="1" w:styleId="lit">
    <w:name w:val="lit"/>
    <w:basedOn w:val="a4"/>
    <w:rsid w:val="00D067F8"/>
  </w:style>
  <w:style w:type="character" w:customStyle="1" w:styleId="kwd">
    <w:name w:val="kwd"/>
    <w:basedOn w:val="a4"/>
    <w:rsid w:val="00D067F8"/>
  </w:style>
  <w:style w:type="paragraph" w:styleId="afe">
    <w:name w:val="List Paragraph"/>
    <w:basedOn w:val="a3"/>
    <w:uiPriority w:val="1"/>
    <w:qFormat/>
    <w:rsid w:val="0020244F"/>
    <w:pPr>
      <w:ind w:firstLineChars="200" w:firstLine="420"/>
    </w:pPr>
  </w:style>
  <w:style w:type="paragraph" w:styleId="TOC">
    <w:name w:val="TOC Heading"/>
    <w:basedOn w:val="1"/>
    <w:next w:val="a3"/>
    <w:uiPriority w:val="39"/>
    <w:unhideWhenUsed/>
    <w:qFormat/>
    <w:rsid w:val="00331CF7"/>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styleId="aff">
    <w:name w:val="page number"/>
    <w:basedOn w:val="a4"/>
    <w:uiPriority w:val="99"/>
    <w:semiHidden/>
    <w:unhideWhenUsed/>
    <w:rsid w:val="003D0396"/>
  </w:style>
  <w:style w:type="paragraph" w:styleId="HTML">
    <w:name w:val="HTML Preformatted"/>
    <w:basedOn w:val="a3"/>
    <w:link w:val="HTML0"/>
    <w:uiPriority w:val="99"/>
    <w:semiHidden/>
    <w:unhideWhenUsed/>
    <w:rsid w:val="00D76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4"/>
    <w:link w:val="HTML"/>
    <w:uiPriority w:val="99"/>
    <w:semiHidden/>
    <w:rsid w:val="00D7624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348">
      <w:bodyDiv w:val="1"/>
      <w:marLeft w:val="0"/>
      <w:marRight w:val="0"/>
      <w:marTop w:val="0"/>
      <w:marBottom w:val="0"/>
      <w:divBdr>
        <w:top w:val="none" w:sz="0" w:space="0" w:color="auto"/>
        <w:left w:val="none" w:sz="0" w:space="0" w:color="auto"/>
        <w:bottom w:val="none" w:sz="0" w:space="0" w:color="auto"/>
        <w:right w:val="none" w:sz="0" w:space="0" w:color="auto"/>
      </w:divBdr>
    </w:div>
    <w:div w:id="3826176">
      <w:bodyDiv w:val="1"/>
      <w:marLeft w:val="0"/>
      <w:marRight w:val="0"/>
      <w:marTop w:val="0"/>
      <w:marBottom w:val="0"/>
      <w:divBdr>
        <w:top w:val="none" w:sz="0" w:space="0" w:color="auto"/>
        <w:left w:val="none" w:sz="0" w:space="0" w:color="auto"/>
        <w:bottom w:val="none" w:sz="0" w:space="0" w:color="auto"/>
        <w:right w:val="none" w:sz="0" w:space="0" w:color="auto"/>
      </w:divBdr>
    </w:div>
    <w:div w:id="8072459">
      <w:bodyDiv w:val="1"/>
      <w:marLeft w:val="0"/>
      <w:marRight w:val="0"/>
      <w:marTop w:val="0"/>
      <w:marBottom w:val="0"/>
      <w:divBdr>
        <w:top w:val="none" w:sz="0" w:space="0" w:color="auto"/>
        <w:left w:val="none" w:sz="0" w:space="0" w:color="auto"/>
        <w:bottom w:val="none" w:sz="0" w:space="0" w:color="auto"/>
        <w:right w:val="none" w:sz="0" w:space="0" w:color="auto"/>
      </w:divBdr>
    </w:div>
    <w:div w:id="11539613">
      <w:bodyDiv w:val="1"/>
      <w:marLeft w:val="0"/>
      <w:marRight w:val="0"/>
      <w:marTop w:val="0"/>
      <w:marBottom w:val="0"/>
      <w:divBdr>
        <w:top w:val="none" w:sz="0" w:space="0" w:color="auto"/>
        <w:left w:val="none" w:sz="0" w:space="0" w:color="auto"/>
        <w:bottom w:val="none" w:sz="0" w:space="0" w:color="auto"/>
        <w:right w:val="none" w:sz="0" w:space="0" w:color="auto"/>
      </w:divBdr>
      <w:divsChild>
        <w:div w:id="1172916569">
          <w:marLeft w:val="0"/>
          <w:marRight w:val="0"/>
          <w:marTop w:val="0"/>
          <w:marBottom w:val="0"/>
          <w:divBdr>
            <w:top w:val="none" w:sz="0" w:space="0" w:color="auto"/>
            <w:left w:val="none" w:sz="0" w:space="0" w:color="auto"/>
            <w:bottom w:val="none" w:sz="0" w:space="0" w:color="auto"/>
            <w:right w:val="none" w:sz="0" w:space="0" w:color="auto"/>
          </w:divBdr>
          <w:divsChild>
            <w:div w:id="1490559614">
              <w:marLeft w:val="0"/>
              <w:marRight w:val="0"/>
              <w:marTop w:val="0"/>
              <w:marBottom w:val="0"/>
              <w:divBdr>
                <w:top w:val="none" w:sz="0" w:space="0" w:color="auto"/>
                <w:left w:val="none" w:sz="0" w:space="0" w:color="auto"/>
                <w:bottom w:val="none" w:sz="0" w:space="0" w:color="auto"/>
                <w:right w:val="none" w:sz="0" w:space="0" w:color="auto"/>
              </w:divBdr>
              <w:divsChild>
                <w:div w:id="132154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732">
      <w:bodyDiv w:val="1"/>
      <w:marLeft w:val="0"/>
      <w:marRight w:val="0"/>
      <w:marTop w:val="0"/>
      <w:marBottom w:val="0"/>
      <w:divBdr>
        <w:top w:val="none" w:sz="0" w:space="0" w:color="auto"/>
        <w:left w:val="none" w:sz="0" w:space="0" w:color="auto"/>
        <w:bottom w:val="none" w:sz="0" w:space="0" w:color="auto"/>
        <w:right w:val="none" w:sz="0" w:space="0" w:color="auto"/>
      </w:divBdr>
      <w:divsChild>
        <w:div w:id="1656715557">
          <w:marLeft w:val="0"/>
          <w:marRight w:val="0"/>
          <w:marTop w:val="0"/>
          <w:marBottom w:val="0"/>
          <w:divBdr>
            <w:top w:val="none" w:sz="0" w:space="0" w:color="auto"/>
            <w:left w:val="none" w:sz="0" w:space="0" w:color="auto"/>
            <w:bottom w:val="none" w:sz="0" w:space="0" w:color="auto"/>
            <w:right w:val="none" w:sz="0" w:space="0" w:color="auto"/>
          </w:divBdr>
        </w:div>
        <w:div w:id="973831096">
          <w:marLeft w:val="0"/>
          <w:marRight w:val="0"/>
          <w:marTop w:val="0"/>
          <w:marBottom w:val="0"/>
          <w:divBdr>
            <w:top w:val="none" w:sz="0" w:space="0" w:color="auto"/>
            <w:left w:val="none" w:sz="0" w:space="0" w:color="auto"/>
            <w:bottom w:val="none" w:sz="0" w:space="0" w:color="auto"/>
            <w:right w:val="none" w:sz="0" w:space="0" w:color="auto"/>
          </w:divBdr>
        </w:div>
        <w:div w:id="1815369252">
          <w:marLeft w:val="0"/>
          <w:marRight w:val="0"/>
          <w:marTop w:val="0"/>
          <w:marBottom w:val="0"/>
          <w:divBdr>
            <w:top w:val="none" w:sz="0" w:space="0" w:color="auto"/>
            <w:left w:val="none" w:sz="0" w:space="0" w:color="auto"/>
            <w:bottom w:val="none" w:sz="0" w:space="0" w:color="auto"/>
            <w:right w:val="none" w:sz="0" w:space="0" w:color="auto"/>
          </w:divBdr>
        </w:div>
        <w:div w:id="1180269783">
          <w:marLeft w:val="0"/>
          <w:marRight w:val="0"/>
          <w:marTop w:val="0"/>
          <w:marBottom w:val="0"/>
          <w:divBdr>
            <w:top w:val="none" w:sz="0" w:space="0" w:color="auto"/>
            <w:left w:val="none" w:sz="0" w:space="0" w:color="auto"/>
            <w:bottom w:val="none" w:sz="0" w:space="0" w:color="auto"/>
            <w:right w:val="none" w:sz="0" w:space="0" w:color="auto"/>
          </w:divBdr>
        </w:div>
        <w:div w:id="1785228392">
          <w:marLeft w:val="0"/>
          <w:marRight w:val="0"/>
          <w:marTop w:val="0"/>
          <w:marBottom w:val="0"/>
          <w:divBdr>
            <w:top w:val="none" w:sz="0" w:space="0" w:color="auto"/>
            <w:left w:val="none" w:sz="0" w:space="0" w:color="auto"/>
            <w:bottom w:val="none" w:sz="0" w:space="0" w:color="auto"/>
            <w:right w:val="none" w:sz="0" w:space="0" w:color="auto"/>
          </w:divBdr>
        </w:div>
        <w:div w:id="2087335996">
          <w:marLeft w:val="0"/>
          <w:marRight w:val="0"/>
          <w:marTop w:val="0"/>
          <w:marBottom w:val="0"/>
          <w:divBdr>
            <w:top w:val="none" w:sz="0" w:space="0" w:color="auto"/>
            <w:left w:val="none" w:sz="0" w:space="0" w:color="auto"/>
            <w:bottom w:val="none" w:sz="0" w:space="0" w:color="auto"/>
            <w:right w:val="none" w:sz="0" w:space="0" w:color="auto"/>
          </w:divBdr>
        </w:div>
        <w:div w:id="1824081208">
          <w:marLeft w:val="0"/>
          <w:marRight w:val="0"/>
          <w:marTop w:val="0"/>
          <w:marBottom w:val="0"/>
          <w:divBdr>
            <w:top w:val="none" w:sz="0" w:space="0" w:color="auto"/>
            <w:left w:val="none" w:sz="0" w:space="0" w:color="auto"/>
            <w:bottom w:val="none" w:sz="0" w:space="0" w:color="auto"/>
            <w:right w:val="none" w:sz="0" w:space="0" w:color="auto"/>
          </w:divBdr>
        </w:div>
        <w:div w:id="198589210">
          <w:marLeft w:val="0"/>
          <w:marRight w:val="0"/>
          <w:marTop w:val="0"/>
          <w:marBottom w:val="0"/>
          <w:divBdr>
            <w:top w:val="none" w:sz="0" w:space="0" w:color="auto"/>
            <w:left w:val="none" w:sz="0" w:space="0" w:color="auto"/>
            <w:bottom w:val="none" w:sz="0" w:space="0" w:color="auto"/>
            <w:right w:val="none" w:sz="0" w:space="0" w:color="auto"/>
          </w:divBdr>
        </w:div>
        <w:div w:id="1652173160">
          <w:marLeft w:val="0"/>
          <w:marRight w:val="0"/>
          <w:marTop w:val="0"/>
          <w:marBottom w:val="0"/>
          <w:divBdr>
            <w:top w:val="none" w:sz="0" w:space="0" w:color="auto"/>
            <w:left w:val="none" w:sz="0" w:space="0" w:color="auto"/>
            <w:bottom w:val="none" w:sz="0" w:space="0" w:color="auto"/>
            <w:right w:val="none" w:sz="0" w:space="0" w:color="auto"/>
          </w:divBdr>
        </w:div>
      </w:divsChild>
    </w:div>
    <w:div w:id="36787166">
      <w:bodyDiv w:val="1"/>
      <w:marLeft w:val="0"/>
      <w:marRight w:val="0"/>
      <w:marTop w:val="0"/>
      <w:marBottom w:val="0"/>
      <w:divBdr>
        <w:top w:val="none" w:sz="0" w:space="0" w:color="auto"/>
        <w:left w:val="none" w:sz="0" w:space="0" w:color="auto"/>
        <w:bottom w:val="none" w:sz="0" w:space="0" w:color="auto"/>
        <w:right w:val="none" w:sz="0" w:space="0" w:color="auto"/>
      </w:divBdr>
    </w:div>
    <w:div w:id="38284680">
      <w:bodyDiv w:val="1"/>
      <w:marLeft w:val="0"/>
      <w:marRight w:val="0"/>
      <w:marTop w:val="0"/>
      <w:marBottom w:val="0"/>
      <w:divBdr>
        <w:top w:val="none" w:sz="0" w:space="0" w:color="auto"/>
        <w:left w:val="none" w:sz="0" w:space="0" w:color="auto"/>
        <w:bottom w:val="none" w:sz="0" w:space="0" w:color="auto"/>
        <w:right w:val="none" w:sz="0" w:space="0" w:color="auto"/>
      </w:divBdr>
    </w:div>
    <w:div w:id="49886975">
      <w:bodyDiv w:val="1"/>
      <w:marLeft w:val="0"/>
      <w:marRight w:val="0"/>
      <w:marTop w:val="0"/>
      <w:marBottom w:val="0"/>
      <w:divBdr>
        <w:top w:val="none" w:sz="0" w:space="0" w:color="auto"/>
        <w:left w:val="none" w:sz="0" w:space="0" w:color="auto"/>
        <w:bottom w:val="none" w:sz="0" w:space="0" w:color="auto"/>
        <w:right w:val="none" w:sz="0" w:space="0" w:color="auto"/>
      </w:divBdr>
    </w:div>
    <w:div w:id="53165299">
      <w:bodyDiv w:val="1"/>
      <w:marLeft w:val="0"/>
      <w:marRight w:val="0"/>
      <w:marTop w:val="0"/>
      <w:marBottom w:val="0"/>
      <w:divBdr>
        <w:top w:val="none" w:sz="0" w:space="0" w:color="auto"/>
        <w:left w:val="none" w:sz="0" w:space="0" w:color="auto"/>
        <w:bottom w:val="none" w:sz="0" w:space="0" w:color="auto"/>
        <w:right w:val="none" w:sz="0" w:space="0" w:color="auto"/>
      </w:divBdr>
    </w:div>
    <w:div w:id="55250694">
      <w:bodyDiv w:val="1"/>
      <w:marLeft w:val="0"/>
      <w:marRight w:val="0"/>
      <w:marTop w:val="0"/>
      <w:marBottom w:val="0"/>
      <w:divBdr>
        <w:top w:val="none" w:sz="0" w:space="0" w:color="auto"/>
        <w:left w:val="none" w:sz="0" w:space="0" w:color="auto"/>
        <w:bottom w:val="none" w:sz="0" w:space="0" w:color="auto"/>
        <w:right w:val="none" w:sz="0" w:space="0" w:color="auto"/>
      </w:divBdr>
      <w:divsChild>
        <w:div w:id="1831100012">
          <w:marLeft w:val="0"/>
          <w:marRight w:val="0"/>
          <w:marTop w:val="0"/>
          <w:marBottom w:val="0"/>
          <w:divBdr>
            <w:top w:val="none" w:sz="0" w:space="0" w:color="auto"/>
            <w:left w:val="none" w:sz="0" w:space="0" w:color="auto"/>
            <w:bottom w:val="none" w:sz="0" w:space="0" w:color="auto"/>
            <w:right w:val="none" w:sz="0" w:space="0" w:color="auto"/>
          </w:divBdr>
          <w:divsChild>
            <w:div w:id="1526824314">
              <w:marLeft w:val="0"/>
              <w:marRight w:val="0"/>
              <w:marTop w:val="0"/>
              <w:marBottom w:val="0"/>
              <w:divBdr>
                <w:top w:val="none" w:sz="0" w:space="0" w:color="auto"/>
                <w:left w:val="none" w:sz="0" w:space="0" w:color="auto"/>
                <w:bottom w:val="none" w:sz="0" w:space="0" w:color="auto"/>
                <w:right w:val="none" w:sz="0" w:space="0" w:color="auto"/>
              </w:divBdr>
              <w:divsChild>
                <w:div w:id="17784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33130">
      <w:bodyDiv w:val="1"/>
      <w:marLeft w:val="0"/>
      <w:marRight w:val="0"/>
      <w:marTop w:val="0"/>
      <w:marBottom w:val="0"/>
      <w:divBdr>
        <w:top w:val="none" w:sz="0" w:space="0" w:color="auto"/>
        <w:left w:val="none" w:sz="0" w:space="0" w:color="auto"/>
        <w:bottom w:val="none" w:sz="0" w:space="0" w:color="auto"/>
        <w:right w:val="none" w:sz="0" w:space="0" w:color="auto"/>
      </w:divBdr>
    </w:div>
    <w:div w:id="154147118">
      <w:bodyDiv w:val="1"/>
      <w:marLeft w:val="0"/>
      <w:marRight w:val="0"/>
      <w:marTop w:val="0"/>
      <w:marBottom w:val="0"/>
      <w:divBdr>
        <w:top w:val="none" w:sz="0" w:space="0" w:color="auto"/>
        <w:left w:val="none" w:sz="0" w:space="0" w:color="auto"/>
        <w:bottom w:val="none" w:sz="0" w:space="0" w:color="auto"/>
        <w:right w:val="none" w:sz="0" w:space="0" w:color="auto"/>
      </w:divBdr>
      <w:divsChild>
        <w:div w:id="853615218">
          <w:marLeft w:val="0"/>
          <w:marRight w:val="0"/>
          <w:marTop w:val="0"/>
          <w:marBottom w:val="0"/>
          <w:divBdr>
            <w:top w:val="none" w:sz="0" w:space="0" w:color="auto"/>
            <w:left w:val="none" w:sz="0" w:space="0" w:color="auto"/>
            <w:bottom w:val="none" w:sz="0" w:space="0" w:color="auto"/>
            <w:right w:val="none" w:sz="0" w:space="0" w:color="auto"/>
          </w:divBdr>
          <w:divsChild>
            <w:div w:id="191563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7733">
      <w:bodyDiv w:val="1"/>
      <w:marLeft w:val="0"/>
      <w:marRight w:val="0"/>
      <w:marTop w:val="0"/>
      <w:marBottom w:val="0"/>
      <w:divBdr>
        <w:top w:val="none" w:sz="0" w:space="0" w:color="auto"/>
        <w:left w:val="none" w:sz="0" w:space="0" w:color="auto"/>
        <w:bottom w:val="none" w:sz="0" w:space="0" w:color="auto"/>
        <w:right w:val="none" w:sz="0" w:space="0" w:color="auto"/>
      </w:divBdr>
    </w:div>
    <w:div w:id="180971481">
      <w:bodyDiv w:val="1"/>
      <w:marLeft w:val="0"/>
      <w:marRight w:val="0"/>
      <w:marTop w:val="0"/>
      <w:marBottom w:val="0"/>
      <w:divBdr>
        <w:top w:val="none" w:sz="0" w:space="0" w:color="auto"/>
        <w:left w:val="none" w:sz="0" w:space="0" w:color="auto"/>
        <w:bottom w:val="none" w:sz="0" w:space="0" w:color="auto"/>
        <w:right w:val="none" w:sz="0" w:space="0" w:color="auto"/>
      </w:divBdr>
    </w:div>
    <w:div w:id="185798780">
      <w:bodyDiv w:val="1"/>
      <w:marLeft w:val="0"/>
      <w:marRight w:val="0"/>
      <w:marTop w:val="0"/>
      <w:marBottom w:val="0"/>
      <w:divBdr>
        <w:top w:val="none" w:sz="0" w:space="0" w:color="auto"/>
        <w:left w:val="none" w:sz="0" w:space="0" w:color="auto"/>
        <w:bottom w:val="none" w:sz="0" w:space="0" w:color="auto"/>
        <w:right w:val="none" w:sz="0" w:space="0" w:color="auto"/>
      </w:divBdr>
    </w:div>
    <w:div w:id="204223177">
      <w:bodyDiv w:val="1"/>
      <w:marLeft w:val="0"/>
      <w:marRight w:val="0"/>
      <w:marTop w:val="0"/>
      <w:marBottom w:val="0"/>
      <w:divBdr>
        <w:top w:val="none" w:sz="0" w:space="0" w:color="auto"/>
        <w:left w:val="none" w:sz="0" w:space="0" w:color="auto"/>
        <w:bottom w:val="none" w:sz="0" w:space="0" w:color="auto"/>
        <w:right w:val="none" w:sz="0" w:space="0" w:color="auto"/>
      </w:divBdr>
      <w:divsChild>
        <w:div w:id="247690085">
          <w:marLeft w:val="0"/>
          <w:marRight w:val="0"/>
          <w:marTop w:val="0"/>
          <w:marBottom w:val="0"/>
          <w:divBdr>
            <w:top w:val="none" w:sz="0" w:space="0" w:color="auto"/>
            <w:left w:val="none" w:sz="0" w:space="0" w:color="auto"/>
            <w:bottom w:val="none" w:sz="0" w:space="0" w:color="auto"/>
            <w:right w:val="none" w:sz="0" w:space="0" w:color="auto"/>
          </w:divBdr>
          <w:divsChild>
            <w:div w:id="1744991431">
              <w:marLeft w:val="0"/>
              <w:marRight w:val="0"/>
              <w:marTop w:val="0"/>
              <w:marBottom w:val="0"/>
              <w:divBdr>
                <w:top w:val="none" w:sz="0" w:space="0" w:color="auto"/>
                <w:left w:val="none" w:sz="0" w:space="0" w:color="auto"/>
                <w:bottom w:val="none" w:sz="0" w:space="0" w:color="auto"/>
                <w:right w:val="none" w:sz="0" w:space="0" w:color="auto"/>
              </w:divBdr>
              <w:divsChild>
                <w:div w:id="29992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4726">
      <w:bodyDiv w:val="1"/>
      <w:marLeft w:val="0"/>
      <w:marRight w:val="0"/>
      <w:marTop w:val="0"/>
      <w:marBottom w:val="0"/>
      <w:divBdr>
        <w:top w:val="none" w:sz="0" w:space="0" w:color="auto"/>
        <w:left w:val="none" w:sz="0" w:space="0" w:color="auto"/>
        <w:bottom w:val="none" w:sz="0" w:space="0" w:color="auto"/>
        <w:right w:val="none" w:sz="0" w:space="0" w:color="auto"/>
      </w:divBdr>
    </w:div>
    <w:div w:id="230697101">
      <w:bodyDiv w:val="1"/>
      <w:marLeft w:val="0"/>
      <w:marRight w:val="0"/>
      <w:marTop w:val="0"/>
      <w:marBottom w:val="0"/>
      <w:divBdr>
        <w:top w:val="none" w:sz="0" w:space="0" w:color="auto"/>
        <w:left w:val="none" w:sz="0" w:space="0" w:color="auto"/>
        <w:bottom w:val="none" w:sz="0" w:space="0" w:color="auto"/>
        <w:right w:val="none" w:sz="0" w:space="0" w:color="auto"/>
      </w:divBdr>
    </w:div>
    <w:div w:id="235290417">
      <w:bodyDiv w:val="1"/>
      <w:marLeft w:val="0"/>
      <w:marRight w:val="0"/>
      <w:marTop w:val="0"/>
      <w:marBottom w:val="0"/>
      <w:divBdr>
        <w:top w:val="none" w:sz="0" w:space="0" w:color="auto"/>
        <w:left w:val="none" w:sz="0" w:space="0" w:color="auto"/>
        <w:bottom w:val="none" w:sz="0" w:space="0" w:color="auto"/>
        <w:right w:val="none" w:sz="0" w:space="0" w:color="auto"/>
      </w:divBdr>
    </w:div>
    <w:div w:id="256987399">
      <w:bodyDiv w:val="1"/>
      <w:marLeft w:val="0"/>
      <w:marRight w:val="0"/>
      <w:marTop w:val="0"/>
      <w:marBottom w:val="0"/>
      <w:divBdr>
        <w:top w:val="none" w:sz="0" w:space="0" w:color="auto"/>
        <w:left w:val="none" w:sz="0" w:space="0" w:color="auto"/>
        <w:bottom w:val="none" w:sz="0" w:space="0" w:color="auto"/>
        <w:right w:val="none" w:sz="0" w:space="0" w:color="auto"/>
      </w:divBdr>
    </w:div>
    <w:div w:id="271059849">
      <w:bodyDiv w:val="1"/>
      <w:marLeft w:val="0"/>
      <w:marRight w:val="0"/>
      <w:marTop w:val="0"/>
      <w:marBottom w:val="0"/>
      <w:divBdr>
        <w:top w:val="none" w:sz="0" w:space="0" w:color="auto"/>
        <w:left w:val="none" w:sz="0" w:space="0" w:color="auto"/>
        <w:bottom w:val="none" w:sz="0" w:space="0" w:color="auto"/>
        <w:right w:val="none" w:sz="0" w:space="0" w:color="auto"/>
      </w:divBdr>
    </w:div>
    <w:div w:id="291250721">
      <w:bodyDiv w:val="1"/>
      <w:marLeft w:val="0"/>
      <w:marRight w:val="0"/>
      <w:marTop w:val="0"/>
      <w:marBottom w:val="0"/>
      <w:divBdr>
        <w:top w:val="none" w:sz="0" w:space="0" w:color="auto"/>
        <w:left w:val="none" w:sz="0" w:space="0" w:color="auto"/>
        <w:bottom w:val="none" w:sz="0" w:space="0" w:color="auto"/>
        <w:right w:val="none" w:sz="0" w:space="0" w:color="auto"/>
      </w:divBdr>
    </w:div>
    <w:div w:id="311107869">
      <w:bodyDiv w:val="1"/>
      <w:marLeft w:val="0"/>
      <w:marRight w:val="0"/>
      <w:marTop w:val="0"/>
      <w:marBottom w:val="0"/>
      <w:divBdr>
        <w:top w:val="none" w:sz="0" w:space="0" w:color="auto"/>
        <w:left w:val="none" w:sz="0" w:space="0" w:color="auto"/>
        <w:bottom w:val="none" w:sz="0" w:space="0" w:color="auto"/>
        <w:right w:val="none" w:sz="0" w:space="0" w:color="auto"/>
      </w:divBdr>
      <w:divsChild>
        <w:div w:id="1648322811">
          <w:marLeft w:val="0"/>
          <w:marRight w:val="0"/>
          <w:marTop w:val="0"/>
          <w:marBottom w:val="0"/>
          <w:divBdr>
            <w:top w:val="none" w:sz="0" w:space="0" w:color="auto"/>
            <w:left w:val="none" w:sz="0" w:space="0" w:color="auto"/>
            <w:bottom w:val="none" w:sz="0" w:space="0" w:color="auto"/>
            <w:right w:val="none" w:sz="0" w:space="0" w:color="auto"/>
          </w:divBdr>
          <w:divsChild>
            <w:div w:id="948664745">
              <w:marLeft w:val="0"/>
              <w:marRight w:val="0"/>
              <w:marTop w:val="0"/>
              <w:marBottom w:val="0"/>
              <w:divBdr>
                <w:top w:val="none" w:sz="0" w:space="0" w:color="auto"/>
                <w:left w:val="none" w:sz="0" w:space="0" w:color="auto"/>
                <w:bottom w:val="none" w:sz="0" w:space="0" w:color="auto"/>
                <w:right w:val="none" w:sz="0" w:space="0" w:color="auto"/>
              </w:divBdr>
              <w:divsChild>
                <w:div w:id="136001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325492">
      <w:bodyDiv w:val="1"/>
      <w:marLeft w:val="0"/>
      <w:marRight w:val="0"/>
      <w:marTop w:val="0"/>
      <w:marBottom w:val="0"/>
      <w:divBdr>
        <w:top w:val="none" w:sz="0" w:space="0" w:color="auto"/>
        <w:left w:val="none" w:sz="0" w:space="0" w:color="auto"/>
        <w:bottom w:val="none" w:sz="0" w:space="0" w:color="auto"/>
        <w:right w:val="none" w:sz="0" w:space="0" w:color="auto"/>
      </w:divBdr>
    </w:div>
    <w:div w:id="337343309">
      <w:bodyDiv w:val="1"/>
      <w:marLeft w:val="0"/>
      <w:marRight w:val="0"/>
      <w:marTop w:val="0"/>
      <w:marBottom w:val="0"/>
      <w:divBdr>
        <w:top w:val="none" w:sz="0" w:space="0" w:color="auto"/>
        <w:left w:val="none" w:sz="0" w:space="0" w:color="auto"/>
        <w:bottom w:val="none" w:sz="0" w:space="0" w:color="auto"/>
        <w:right w:val="none" w:sz="0" w:space="0" w:color="auto"/>
      </w:divBdr>
      <w:divsChild>
        <w:div w:id="1129205042">
          <w:marLeft w:val="0"/>
          <w:marRight w:val="0"/>
          <w:marTop w:val="0"/>
          <w:marBottom w:val="0"/>
          <w:divBdr>
            <w:top w:val="none" w:sz="0" w:space="0" w:color="auto"/>
            <w:left w:val="none" w:sz="0" w:space="0" w:color="auto"/>
            <w:bottom w:val="none" w:sz="0" w:space="0" w:color="auto"/>
            <w:right w:val="none" w:sz="0" w:space="0" w:color="auto"/>
          </w:divBdr>
          <w:divsChild>
            <w:div w:id="1282885195">
              <w:marLeft w:val="0"/>
              <w:marRight w:val="0"/>
              <w:marTop w:val="0"/>
              <w:marBottom w:val="0"/>
              <w:divBdr>
                <w:top w:val="none" w:sz="0" w:space="0" w:color="auto"/>
                <w:left w:val="none" w:sz="0" w:space="0" w:color="auto"/>
                <w:bottom w:val="none" w:sz="0" w:space="0" w:color="auto"/>
                <w:right w:val="none" w:sz="0" w:space="0" w:color="auto"/>
              </w:divBdr>
              <w:divsChild>
                <w:div w:id="13456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431715">
      <w:bodyDiv w:val="1"/>
      <w:marLeft w:val="0"/>
      <w:marRight w:val="0"/>
      <w:marTop w:val="0"/>
      <w:marBottom w:val="0"/>
      <w:divBdr>
        <w:top w:val="none" w:sz="0" w:space="0" w:color="auto"/>
        <w:left w:val="none" w:sz="0" w:space="0" w:color="auto"/>
        <w:bottom w:val="none" w:sz="0" w:space="0" w:color="auto"/>
        <w:right w:val="none" w:sz="0" w:space="0" w:color="auto"/>
      </w:divBdr>
    </w:div>
    <w:div w:id="433020411">
      <w:bodyDiv w:val="1"/>
      <w:marLeft w:val="0"/>
      <w:marRight w:val="0"/>
      <w:marTop w:val="0"/>
      <w:marBottom w:val="0"/>
      <w:divBdr>
        <w:top w:val="none" w:sz="0" w:space="0" w:color="auto"/>
        <w:left w:val="none" w:sz="0" w:space="0" w:color="auto"/>
        <w:bottom w:val="none" w:sz="0" w:space="0" w:color="auto"/>
        <w:right w:val="none" w:sz="0" w:space="0" w:color="auto"/>
      </w:divBdr>
    </w:div>
    <w:div w:id="443962266">
      <w:bodyDiv w:val="1"/>
      <w:marLeft w:val="0"/>
      <w:marRight w:val="0"/>
      <w:marTop w:val="0"/>
      <w:marBottom w:val="0"/>
      <w:divBdr>
        <w:top w:val="none" w:sz="0" w:space="0" w:color="auto"/>
        <w:left w:val="none" w:sz="0" w:space="0" w:color="auto"/>
        <w:bottom w:val="none" w:sz="0" w:space="0" w:color="auto"/>
        <w:right w:val="none" w:sz="0" w:space="0" w:color="auto"/>
      </w:divBdr>
    </w:div>
    <w:div w:id="459345140">
      <w:bodyDiv w:val="1"/>
      <w:marLeft w:val="0"/>
      <w:marRight w:val="0"/>
      <w:marTop w:val="0"/>
      <w:marBottom w:val="0"/>
      <w:divBdr>
        <w:top w:val="none" w:sz="0" w:space="0" w:color="auto"/>
        <w:left w:val="none" w:sz="0" w:space="0" w:color="auto"/>
        <w:bottom w:val="none" w:sz="0" w:space="0" w:color="auto"/>
        <w:right w:val="none" w:sz="0" w:space="0" w:color="auto"/>
      </w:divBdr>
      <w:divsChild>
        <w:div w:id="1710374814">
          <w:marLeft w:val="0"/>
          <w:marRight w:val="0"/>
          <w:marTop w:val="0"/>
          <w:marBottom w:val="0"/>
          <w:divBdr>
            <w:top w:val="none" w:sz="0" w:space="0" w:color="auto"/>
            <w:left w:val="none" w:sz="0" w:space="0" w:color="auto"/>
            <w:bottom w:val="none" w:sz="0" w:space="0" w:color="auto"/>
            <w:right w:val="none" w:sz="0" w:space="0" w:color="auto"/>
          </w:divBdr>
          <w:divsChild>
            <w:div w:id="1567957214">
              <w:marLeft w:val="0"/>
              <w:marRight w:val="0"/>
              <w:marTop w:val="0"/>
              <w:marBottom w:val="0"/>
              <w:divBdr>
                <w:top w:val="none" w:sz="0" w:space="0" w:color="auto"/>
                <w:left w:val="none" w:sz="0" w:space="0" w:color="auto"/>
                <w:bottom w:val="none" w:sz="0" w:space="0" w:color="auto"/>
                <w:right w:val="none" w:sz="0" w:space="0" w:color="auto"/>
              </w:divBdr>
              <w:divsChild>
                <w:div w:id="14335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073175">
      <w:bodyDiv w:val="1"/>
      <w:marLeft w:val="0"/>
      <w:marRight w:val="0"/>
      <w:marTop w:val="0"/>
      <w:marBottom w:val="0"/>
      <w:divBdr>
        <w:top w:val="none" w:sz="0" w:space="0" w:color="auto"/>
        <w:left w:val="none" w:sz="0" w:space="0" w:color="auto"/>
        <w:bottom w:val="none" w:sz="0" w:space="0" w:color="auto"/>
        <w:right w:val="none" w:sz="0" w:space="0" w:color="auto"/>
      </w:divBdr>
    </w:div>
    <w:div w:id="467936643">
      <w:bodyDiv w:val="1"/>
      <w:marLeft w:val="0"/>
      <w:marRight w:val="0"/>
      <w:marTop w:val="0"/>
      <w:marBottom w:val="0"/>
      <w:divBdr>
        <w:top w:val="none" w:sz="0" w:space="0" w:color="auto"/>
        <w:left w:val="none" w:sz="0" w:space="0" w:color="auto"/>
        <w:bottom w:val="none" w:sz="0" w:space="0" w:color="auto"/>
        <w:right w:val="none" w:sz="0" w:space="0" w:color="auto"/>
      </w:divBdr>
    </w:div>
    <w:div w:id="476151374">
      <w:bodyDiv w:val="1"/>
      <w:marLeft w:val="0"/>
      <w:marRight w:val="0"/>
      <w:marTop w:val="0"/>
      <w:marBottom w:val="0"/>
      <w:divBdr>
        <w:top w:val="none" w:sz="0" w:space="0" w:color="auto"/>
        <w:left w:val="none" w:sz="0" w:space="0" w:color="auto"/>
        <w:bottom w:val="none" w:sz="0" w:space="0" w:color="auto"/>
        <w:right w:val="none" w:sz="0" w:space="0" w:color="auto"/>
      </w:divBdr>
    </w:div>
    <w:div w:id="477188185">
      <w:bodyDiv w:val="1"/>
      <w:marLeft w:val="0"/>
      <w:marRight w:val="0"/>
      <w:marTop w:val="0"/>
      <w:marBottom w:val="0"/>
      <w:divBdr>
        <w:top w:val="none" w:sz="0" w:space="0" w:color="auto"/>
        <w:left w:val="none" w:sz="0" w:space="0" w:color="auto"/>
        <w:bottom w:val="none" w:sz="0" w:space="0" w:color="auto"/>
        <w:right w:val="none" w:sz="0" w:space="0" w:color="auto"/>
      </w:divBdr>
      <w:divsChild>
        <w:div w:id="822743215">
          <w:marLeft w:val="0"/>
          <w:marRight w:val="0"/>
          <w:marTop w:val="0"/>
          <w:marBottom w:val="0"/>
          <w:divBdr>
            <w:top w:val="none" w:sz="0" w:space="0" w:color="auto"/>
            <w:left w:val="none" w:sz="0" w:space="0" w:color="auto"/>
            <w:bottom w:val="none" w:sz="0" w:space="0" w:color="auto"/>
            <w:right w:val="none" w:sz="0" w:space="0" w:color="auto"/>
          </w:divBdr>
          <w:divsChild>
            <w:div w:id="1039665858">
              <w:marLeft w:val="0"/>
              <w:marRight w:val="0"/>
              <w:marTop w:val="0"/>
              <w:marBottom w:val="0"/>
              <w:divBdr>
                <w:top w:val="none" w:sz="0" w:space="0" w:color="auto"/>
                <w:left w:val="none" w:sz="0" w:space="0" w:color="auto"/>
                <w:bottom w:val="none" w:sz="0" w:space="0" w:color="auto"/>
                <w:right w:val="none" w:sz="0" w:space="0" w:color="auto"/>
              </w:divBdr>
              <w:divsChild>
                <w:div w:id="6257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371">
      <w:bodyDiv w:val="1"/>
      <w:marLeft w:val="0"/>
      <w:marRight w:val="0"/>
      <w:marTop w:val="0"/>
      <w:marBottom w:val="0"/>
      <w:divBdr>
        <w:top w:val="none" w:sz="0" w:space="0" w:color="auto"/>
        <w:left w:val="none" w:sz="0" w:space="0" w:color="auto"/>
        <w:bottom w:val="none" w:sz="0" w:space="0" w:color="auto"/>
        <w:right w:val="none" w:sz="0" w:space="0" w:color="auto"/>
      </w:divBdr>
    </w:div>
    <w:div w:id="480001805">
      <w:bodyDiv w:val="1"/>
      <w:marLeft w:val="0"/>
      <w:marRight w:val="0"/>
      <w:marTop w:val="0"/>
      <w:marBottom w:val="0"/>
      <w:divBdr>
        <w:top w:val="none" w:sz="0" w:space="0" w:color="auto"/>
        <w:left w:val="none" w:sz="0" w:space="0" w:color="auto"/>
        <w:bottom w:val="none" w:sz="0" w:space="0" w:color="auto"/>
        <w:right w:val="none" w:sz="0" w:space="0" w:color="auto"/>
      </w:divBdr>
    </w:div>
    <w:div w:id="484668305">
      <w:bodyDiv w:val="1"/>
      <w:marLeft w:val="0"/>
      <w:marRight w:val="0"/>
      <w:marTop w:val="0"/>
      <w:marBottom w:val="0"/>
      <w:divBdr>
        <w:top w:val="none" w:sz="0" w:space="0" w:color="auto"/>
        <w:left w:val="none" w:sz="0" w:space="0" w:color="auto"/>
        <w:bottom w:val="none" w:sz="0" w:space="0" w:color="auto"/>
        <w:right w:val="none" w:sz="0" w:space="0" w:color="auto"/>
      </w:divBdr>
    </w:div>
    <w:div w:id="493180788">
      <w:bodyDiv w:val="1"/>
      <w:marLeft w:val="0"/>
      <w:marRight w:val="0"/>
      <w:marTop w:val="0"/>
      <w:marBottom w:val="0"/>
      <w:divBdr>
        <w:top w:val="none" w:sz="0" w:space="0" w:color="auto"/>
        <w:left w:val="none" w:sz="0" w:space="0" w:color="auto"/>
        <w:bottom w:val="none" w:sz="0" w:space="0" w:color="auto"/>
        <w:right w:val="none" w:sz="0" w:space="0" w:color="auto"/>
      </w:divBdr>
    </w:div>
    <w:div w:id="513768831">
      <w:bodyDiv w:val="1"/>
      <w:marLeft w:val="0"/>
      <w:marRight w:val="0"/>
      <w:marTop w:val="0"/>
      <w:marBottom w:val="0"/>
      <w:divBdr>
        <w:top w:val="none" w:sz="0" w:space="0" w:color="auto"/>
        <w:left w:val="none" w:sz="0" w:space="0" w:color="auto"/>
        <w:bottom w:val="none" w:sz="0" w:space="0" w:color="auto"/>
        <w:right w:val="none" w:sz="0" w:space="0" w:color="auto"/>
      </w:divBdr>
    </w:div>
    <w:div w:id="539515088">
      <w:bodyDiv w:val="1"/>
      <w:marLeft w:val="0"/>
      <w:marRight w:val="0"/>
      <w:marTop w:val="0"/>
      <w:marBottom w:val="0"/>
      <w:divBdr>
        <w:top w:val="none" w:sz="0" w:space="0" w:color="auto"/>
        <w:left w:val="none" w:sz="0" w:space="0" w:color="auto"/>
        <w:bottom w:val="none" w:sz="0" w:space="0" w:color="auto"/>
        <w:right w:val="none" w:sz="0" w:space="0" w:color="auto"/>
      </w:divBdr>
    </w:div>
    <w:div w:id="557207586">
      <w:bodyDiv w:val="1"/>
      <w:marLeft w:val="0"/>
      <w:marRight w:val="0"/>
      <w:marTop w:val="0"/>
      <w:marBottom w:val="0"/>
      <w:divBdr>
        <w:top w:val="none" w:sz="0" w:space="0" w:color="auto"/>
        <w:left w:val="none" w:sz="0" w:space="0" w:color="auto"/>
        <w:bottom w:val="none" w:sz="0" w:space="0" w:color="auto"/>
        <w:right w:val="none" w:sz="0" w:space="0" w:color="auto"/>
      </w:divBdr>
    </w:div>
    <w:div w:id="574782568">
      <w:bodyDiv w:val="1"/>
      <w:marLeft w:val="0"/>
      <w:marRight w:val="0"/>
      <w:marTop w:val="0"/>
      <w:marBottom w:val="0"/>
      <w:divBdr>
        <w:top w:val="none" w:sz="0" w:space="0" w:color="auto"/>
        <w:left w:val="none" w:sz="0" w:space="0" w:color="auto"/>
        <w:bottom w:val="none" w:sz="0" w:space="0" w:color="auto"/>
        <w:right w:val="none" w:sz="0" w:space="0" w:color="auto"/>
      </w:divBdr>
    </w:div>
    <w:div w:id="577205761">
      <w:bodyDiv w:val="1"/>
      <w:marLeft w:val="0"/>
      <w:marRight w:val="0"/>
      <w:marTop w:val="0"/>
      <w:marBottom w:val="0"/>
      <w:divBdr>
        <w:top w:val="none" w:sz="0" w:space="0" w:color="auto"/>
        <w:left w:val="none" w:sz="0" w:space="0" w:color="auto"/>
        <w:bottom w:val="none" w:sz="0" w:space="0" w:color="auto"/>
        <w:right w:val="none" w:sz="0" w:space="0" w:color="auto"/>
      </w:divBdr>
    </w:div>
    <w:div w:id="582837437">
      <w:bodyDiv w:val="1"/>
      <w:marLeft w:val="0"/>
      <w:marRight w:val="0"/>
      <w:marTop w:val="0"/>
      <w:marBottom w:val="0"/>
      <w:divBdr>
        <w:top w:val="none" w:sz="0" w:space="0" w:color="auto"/>
        <w:left w:val="none" w:sz="0" w:space="0" w:color="auto"/>
        <w:bottom w:val="none" w:sz="0" w:space="0" w:color="auto"/>
        <w:right w:val="none" w:sz="0" w:space="0" w:color="auto"/>
      </w:divBdr>
    </w:div>
    <w:div w:id="586697362">
      <w:bodyDiv w:val="1"/>
      <w:marLeft w:val="0"/>
      <w:marRight w:val="0"/>
      <w:marTop w:val="0"/>
      <w:marBottom w:val="0"/>
      <w:divBdr>
        <w:top w:val="none" w:sz="0" w:space="0" w:color="auto"/>
        <w:left w:val="none" w:sz="0" w:space="0" w:color="auto"/>
        <w:bottom w:val="none" w:sz="0" w:space="0" w:color="auto"/>
        <w:right w:val="none" w:sz="0" w:space="0" w:color="auto"/>
      </w:divBdr>
    </w:div>
    <w:div w:id="600992360">
      <w:bodyDiv w:val="1"/>
      <w:marLeft w:val="0"/>
      <w:marRight w:val="0"/>
      <w:marTop w:val="0"/>
      <w:marBottom w:val="0"/>
      <w:divBdr>
        <w:top w:val="none" w:sz="0" w:space="0" w:color="auto"/>
        <w:left w:val="none" w:sz="0" w:space="0" w:color="auto"/>
        <w:bottom w:val="none" w:sz="0" w:space="0" w:color="auto"/>
        <w:right w:val="none" w:sz="0" w:space="0" w:color="auto"/>
      </w:divBdr>
    </w:div>
    <w:div w:id="606886537">
      <w:bodyDiv w:val="1"/>
      <w:marLeft w:val="0"/>
      <w:marRight w:val="0"/>
      <w:marTop w:val="0"/>
      <w:marBottom w:val="0"/>
      <w:divBdr>
        <w:top w:val="none" w:sz="0" w:space="0" w:color="auto"/>
        <w:left w:val="none" w:sz="0" w:space="0" w:color="auto"/>
        <w:bottom w:val="none" w:sz="0" w:space="0" w:color="auto"/>
        <w:right w:val="none" w:sz="0" w:space="0" w:color="auto"/>
      </w:divBdr>
    </w:div>
    <w:div w:id="620653876">
      <w:bodyDiv w:val="1"/>
      <w:marLeft w:val="0"/>
      <w:marRight w:val="0"/>
      <w:marTop w:val="0"/>
      <w:marBottom w:val="0"/>
      <w:divBdr>
        <w:top w:val="none" w:sz="0" w:space="0" w:color="auto"/>
        <w:left w:val="none" w:sz="0" w:space="0" w:color="auto"/>
        <w:bottom w:val="none" w:sz="0" w:space="0" w:color="auto"/>
        <w:right w:val="none" w:sz="0" w:space="0" w:color="auto"/>
      </w:divBdr>
      <w:divsChild>
        <w:div w:id="344941883">
          <w:marLeft w:val="0"/>
          <w:marRight w:val="0"/>
          <w:marTop w:val="0"/>
          <w:marBottom w:val="0"/>
          <w:divBdr>
            <w:top w:val="none" w:sz="0" w:space="0" w:color="auto"/>
            <w:left w:val="none" w:sz="0" w:space="0" w:color="auto"/>
            <w:bottom w:val="none" w:sz="0" w:space="0" w:color="auto"/>
            <w:right w:val="none" w:sz="0" w:space="0" w:color="auto"/>
          </w:divBdr>
          <w:divsChild>
            <w:div w:id="527526002">
              <w:marLeft w:val="0"/>
              <w:marRight w:val="0"/>
              <w:marTop w:val="0"/>
              <w:marBottom w:val="0"/>
              <w:divBdr>
                <w:top w:val="none" w:sz="0" w:space="0" w:color="auto"/>
                <w:left w:val="none" w:sz="0" w:space="0" w:color="auto"/>
                <w:bottom w:val="none" w:sz="0" w:space="0" w:color="auto"/>
                <w:right w:val="none" w:sz="0" w:space="0" w:color="auto"/>
              </w:divBdr>
              <w:divsChild>
                <w:div w:id="19811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25667">
      <w:bodyDiv w:val="1"/>
      <w:marLeft w:val="0"/>
      <w:marRight w:val="0"/>
      <w:marTop w:val="0"/>
      <w:marBottom w:val="0"/>
      <w:divBdr>
        <w:top w:val="none" w:sz="0" w:space="0" w:color="auto"/>
        <w:left w:val="none" w:sz="0" w:space="0" w:color="auto"/>
        <w:bottom w:val="none" w:sz="0" w:space="0" w:color="auto"/>
        <w:right w:val="none" w:sz="0" w:space="0" w:color="auto"/>
      </w:divBdr>
    </w:div>
    <w:div w:id="648292912">
      <w:bodyDiv w:val="1"/>
      <w:marLeft w:val="0"/>
      <w:marRight w:val="0"/>
      <w:marTop w:val="0"/>
      <w:marBottom w:val="0"/>
      <w:divBdr>
        <w:top w:val="none" w:sz="0" w:space="0" w:color="auto"/>
        <w:left w:val="none" w:sz="0" w:space="0" w:color="auto"/>
        <w:bottom w:val="none" w:sz="0" w:space="0" w:color="auto"/>
        <w:right w:val="none" w:sz="0" w:space="0" w:color="auto"/>
      </w:divBdr>
    </w:div>
    <w:div w:id="661078687">
      <w:bodyDiv w:val="1"/>
      <w:marLeft w:val="0"/>
      <w:marRight w:val="0"/>
      <w:marTop w:val="0"/>
      <w:marBottom w:val="0"/>
      <w:divBdr>
        <w:top w:val="none" w:sz="0" w:space="0" w:color="auto"/>
        <w:left w:val="none" w:sz="0" w:space="0" w:color="auto"/>
        <w:bottom w:val="none" w:sz="0" w:space="0" w:color="auto"/>
        <w:right w:val="none" w:sz="0" w:space="0" w:color="auto"/>
      </w:divBdr>
    </w:div>
    <w:div w:id="679817028">
      <w:bodyDiv w:val="1"/>
      <w:marLeft w:val="0"/>
      <w:marRight w:val="0"/>
      <w:marTop w:val="0"/>
      <w:marBottom w:val="0"/>
      <w:divBdr>
        <w:top w:val="none" w:sz="0" w:space="0" w:color="auto"/>
        <w:left w:val="none" w:sz="0" w:space="0" w:color="auto"/>
        <w:bottom w:val="none" w:sz="0" w:space="0" w:color="auto"/>
        <w:right w:val="none" w:sz="0" w:space="0" w:color="auto"/>
      </w:divBdr>
    </w:div>
    <w:div w:id="683826649">
      <w:bodyDiv w:val="1"/>
      <w:marLeft w:val="0"/>
      <w:marRight w:val="0"/>
      <w:marTop w:val="0"/>
      <w:marBottom w:val="0"/>
      <w:divBdr>
        <w:top w:val="none" w:sz="0" w:space="0" w:color="auto"/>
        <w:left w:val="none" w:sz="0" w:space="0" w:color="auto"/>
        <w:bottom w:val="none" w:sz="0" w:space="0" w:color="auto"/>
        <w:right w:val="none" w:sz="0" w:space="0" w:color="auto"/>
      </w:divBdr>
      <w:divsChild>
        <w:div w:id="286859197">
          <w:marLeft w:val="0"/>
          <w:marRight w:val="0"/>
          <w:marTop w:val="0"/>
          <w:marBottom w:val="0"/>
          <w:divBdr>
            <w:top w:val="none" w:sz="0" w:space="0" w:color="auto"/>
            <w:left w:val="none" w:sz="0" w:space="0" w:color="auto"/>
            <w:bottom w:val="none" w:sz="0" w:space="0" w:color="auto"/>
            <w:right w:val="none" w:sz="0" w:space="0" w:color="auto"/>
          </w:divBdr>
          <w:divsChild>
            <w:div w:id="1863861637">
              <w:marLeft w:val="0"/>
              <w:marRight w:val="0"/>
              <w:marTop w:val="0"/>
              <w:marBottom w:val="0"/>
              <w:divBdr>
                <w:top w:val="none" w:sz="0" w:space="0" w:color="auto"/>
                <w:left w:val="none" w:sz="0" w:space="0" w:color="auto"/>
                <w:bottom w:val="none" w:sz="0" w:space="0" w:color="auto"/>
                <w:right w:val="none" w:sz="0" w:space="0" w:color="auto"/>
              </w:divBdr>
              <w:divsChild>
                <w:div w:id="1152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102189">
      <w:bodyDiv w:val="1"/>
      <w:marLeft w:val="0"/>
      <w:marRight w:val="0"/>
      <w:marTop w:val="0"/>
      <w:marBottom w:val="0"/>
      <w:divBdr>
        <w:top w:val="none" w:sz="0" w:space="0" w:color="auto"/>
        <w:left w:val="none" w:sz="0" w:space="0" w:color="auto"/>
        <w:bottom w:val="none" w:sz="0" w:space="0" w:color="auto"/>
        <w:right w:val="none" w:sz="0" w:space="0" w:color="auto"/>
      </w:divBdr>
    </w:div>
    <w:div w:id="702756110">
      <w:bodyDiv w:val="1"/>
      <w:marLeft w:val="0"/>
      <w:marRight w:val="0"/>
      <w:marTop w:val="0"/>
      <w:marBottom w:val="0"/>
      <w:divBdr>
        <w:top w:val="none" w:sz="0" w:space="0" w:color="auto"/>
        <w:left w:val="none" w:sz="0" w:space="0" w:color="auto"/>
        <w:bottom w:val="none" w:sz="0" w:space="0" w:color="auto"/>
        <w:right w:val="none" w:sz="0" w:space="0" w:color="auto"/>
      </w:divBdr>
    </w:div>
    <w:div w:id="725833329">
      <w:bodyDiv w:val="1"/>
      <w:marLeft w:val="0"/>
      <w:marRight w:val="0"/>
      <w:marTop w:val="0"/>
      <w:marBottom w:val="0"/>
      <w:divBdr>
        <w:top w:val="none" w:sz="0" w:space="0" w:color="auto"/>
        <w:left w:val="none" w:sz="0" w:space="0" w:color="auto"/>
        <w:bottom w:val="none" w:sz="0" w:space="0" w:color="auto"/>
        <w:right w:val="none" w:sz="0" w:space="0" w:color="auto"/>
      </w:divBdr>
    </w:div>
    <w:div w:id="726952840">
      <w:bodyDiv w:val="1"/>
      <w:marLeft w:val="0"/>
      <w:marRight w:val="0"/>
      <w:marTop w:val="0"/>
      <w:marBottom w:val="0"/>
      <w:divBdr>
        <w:top w:val="none" w:sz="0" w:space="0" w:color="auto"/>
        <w:left w:val="none" w:sz="0" w:space="0" w:color="auto"/>
        <w:bottom w:val="none" w:sz="0" w:space="0" w:color="auto"/>
        <w:right w:val="none" w:sz="0" w:space="0" w:color="auto"/>
      </w:divBdr>
    </w:div>
    <w:div w:id="738014664">
      <w:bodyDiv w:val="1"/>
      <w:marLeft w:val="0"/>
      <w:marRight w:val="0"/>
      <w:marTop w:val="0"/>
      <w:marBottom w:val="0"/>
      <w:divBdr>
        <w:top w:val="none" w:sz="0" w:space="0" w:color="auto"/>
        <w:left w:val="none" w:sz="0" w:space="0" w:color="auto"/>
        <w:bottom w:val="none" w:sz="0" w:space="0" w:color="auto"/>
        <w:right w:val="none" w:sz="0" w:space="0" w:color="auto"/>
      </w:divBdr>
    </w:div>
    <w:div w:id="738551529">
      <w:bodyDiv w:val="1"/>
      <w:marLeft w:val="0"/>
      <w:marRight w:val="0"/>
      <w:marTop w:val="0"/>
      <w:marBottom w:val="0"/>
      <w:divBdr>
        <w:top w:val="none" w:sz="0" w:space="0" w:color="auto"/>
        <w:left w:val="none" w:sz="0" w:space="0" w:color="auto"/>
        <w:bottom w:val="none" w:sz="0" w:space="0" w:color="auto"/>
        <w:right w:val="none" w:sz="0" w:space="0" w:color="auto"/>
      </w:divBdr>
    </w:div>
    <w:div w:id="757403261">
      <w:bodyDiv w:val="1"/>
      <w:marLeft w:val="0"/>
      <w:marRight w:val="0"/>
      <w:marTop w:val="0"/>
      <w:marBottom w:val="0"/>
      <w:divBdr>
        <w:top w:val="none" w:sz="0" w:space="0" w:color="auto"/>
        <w:left w:val="none" w:sz="0" w:space="0" w:color="auto"/>
        <w:bottom w:val="none" w:sz="0" w:space="0" w:color="auto"/>
        <w:right w:val="none" w:sz="0" w:space="0" w:color="auto"/>
      </w:divBdr>
    </w:div>
    <w:div w:id="765030674">
      <w:bodyDiv w:val="1"/>
      <w:marLeft w:val="0"/>
      <w:marRight w:val="0"/>
      <w:marTop w:val="0"/>
      <w:marBottom w:val="0"/>
      <w:divBdr>
        <w:top w:val="none" w:sz="0" w:space="0" w:color="auto"/>
        <w:left w:val="none" w:sz="0" w:space="0" w:color="auto"/>
        <w:bottom w:val="none" w:sz="0" w:space="0" w:color="auto"/>
        <w:right w:val="none" w:sz="0" w:space="0" w:color="auto"/>
      </w:divBdr>
    </w:div>
    <w:div w:id="794982317">
      <w:bodyDiv w:val="1"/>
      <w:marLeft w:val="0"/>
      <w:marRight w:val="0"/>
      <w:marTop w:val="0"/>
      <w:marBottom w:val="0"/>
      <w:divBdr>
        <w:top w:val="none" w:sz="0" w:space="0" w:color="auto"/>
        <w:left w:val="none" w:sz="0" w:space="0" w:color="auto"/>
        <w:bottom w:val="none" w:sz="0" w:space="0" w:color="auto"/>
        <w:right w:val="none" w:sz="0" w:space="0" w:color="auto"/>
      </w:divBdr>
    </w:div>
    <w:div w:id="806094256">
      <w:bodyDiv w:val="1"/>
      <w:marLeft w:val="0"/>
      <w:marRight w:val="0"/>
      <w:marTop w:val="0"/>
      <w:marBottom w:val="0"/>
      <w:divBdr>
        <w:top w:val="none" w:sz="0" w:space="0" w:color="auto"/>
        <w:left w:val="none" w:sz="0" w:space="0" w:color="auto"/>
        <w:bottom w:val="none" w:sz="0" w:space="0" w:color="auto"/>
        <w:right w:val="none" w:sz="0" w:space="0" w:color="auto"/>
      </w:divBdr>
    </w:div>
    <w:div w:id="809203875">
      <w:bodyDiv w:val="1"/>
      <w:marLeft w:val="0"/>
      <w:marRight w:val="0"/>
      <w:marTop w:val="0"/>
      <w:marBottom w:val="0"/>
      <w:divBdr>
        <w:top w:val="none" w:sz="0" w:space="0" w:color="auto"/>
        <w:left w:val="none" w:sz="0" w:space="0" w:color="auto"/>
        <w:bottom w:val="none" w:sz="0" w:space="0" w:color="auto"/>
        <w:right w:val="none" w:sz="0" w:space="0" w:color="auto"/>
      </w:divBdr>
    </w:div>
    <w:div w:id="816461761">
      <w:bodyDiv w:val="1"/>
      <w:marLeft w:val="0"/>
      <w:marRight w:val="0"/>
      <w:marTop w:val="0"/>
      <w:marBottom w:val="0"/>
      <w:divBdr>
        <w:top w:val="none" w:sz="0" w:space="0" w:color="auto"/>
        <w:left w:val="none" w:sz="0" w:space="0" w:color="auto"/>
        <w:bottom w:val="none" w:sz="0" w:space="0" w:color="auto"/>
        <w:right w:val="none" w:sz="0" w:space="0" w:color="auto"/>
      </w:divBdr>
      <w:divsChild>
        <w:div w:id="1003053124">
          <w:marLeft w:val="0"/>
          <w:marRight w:val="0"/>
          <w:marTop w:val="0"/>
          <w:marBottom w:val="0"/>
          <w:divBdr>
            <w:top w:val="none" w:sz="0" w:space="0" w:color="auto"/>
            <w:left w:val="none" w:sz="0" w:space="0" w:color="auto"/>
            <w:bottom w:val="none" w:sz="0" w:space="0" w:color="auto"/>
            <w:right w:val="none" w:sz="0" w:space="0" w:color="auto"/>
          </w:divBdr>
          <w:divsChild>
            <w:div w:id="1659335653">
              <w:marLeft w:val="0"/>
              <w:marRight w:val="0"/>
              <w:marTop w:val="0"/>
              <w:marBottom w:val="0"/>
              <w:divBdr>
                <w:top w:val="none" w:sz="0" w:space="0" w:color="auto"/>
                <w:left w:val="none" w:sz="0" w:space="0" w:color="auto"/>
                <w:bottom w:val="none" w:sz="0" w:space="0" w:color="auto"/>
                <w:right w:val="none" w:sz="0" w:space="0" w:color="auto"/>
              </w:divBdr>
              <w:divsChild>
                <w:div w:id="7971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45534">
      <w:bodyDiv w:val="1"/>
      <w:marLeft w:val="0"/>
      <w:marRight w:val="0"/>
      <w:marTop w:val="0"/>
      <w:marBottom w:val="0"/>
      <w:divBdr>
        <w:top w:val="none" w:sz="0" w:space="0" w:color="auto"/>
        <w:left w:val="none" w:sz="0" w:space="0" w:color="auto"/>
        <w:bottom w:val="none" w:sz="0" w:space="0" w:color="auto"/>
        <w:right w:val="none" w:sz="0" w:space="0" w:color="auto"/>
      </w:divBdr>
    </w:div>
    <w:div w:id="835877352">
      <w:bodyDiv w:val="1"/>
      <w:marLeft w:val="0"/>
      <w:marRight w:val="0"/>
      <w:marTop w:val="0"/>
      <w:marBottom w:val="0"/>
      <w:divBdr>
        <w:top w:val="none" w:sz="0" w:space="0" w:color="auto"/>
        <w:left w:val="none" w:sz="0" w:space="0" w:color="auto"/>
        <w:bottom w:val="none" w:sz="0" w:space="0" w:color="auto"/>
        <w:right w:val="none" w:sz="0" w:space="0" w:color="auto"/>
      </w:divBdr>
    </w:div>
    <w:div w:id="869875838">
      <w:bodyDiv w:val="1"/>
      <w:marLeft w:val="0"/>
      <w:marRight w:val="0"/>
      <w:marTop w:val="0"/>
      <w:marBottom w:val="0"/>
      <w:divBdr>
        <w:top w:val="none" w:sz="0" w:space="0" w:color="auto"/>
        <w:left w:val="none" w:sz="0" w:space="0" w:color="auto"/>
        <w:bottom w:val="none" w:sz="0" w:space="0" w:color="auto"/>
        <w:right w:val="none" w:sz="0" w:space="0" w:color="auto"/>
      </w:divBdr>
    </w:div>
    <w:div w:id="872183750">
      <w:bodyDiv w:val="1"/>
      <w:marLeft w:val="0"/>
      <w:marRight w:val="0"/>
      <w:marTop w:val="0"/>
      <w:marBottom w:val="0"/>
      <w:divBdr>
        <w:top w:val="none" w:sz="0" w:space="0" w:color="auto"/>
        <w:left w:val="none" w:sz="0" w:space="0" w:color="auto"/>
        <w:bottom w:val="none" w:sz="0" w:space="0" w:color="auto"/>
        <w:right w:val="none" w:sz="0" w:space="0" w:color="auto"/>
      </w:divBdr>
    </w:div>
    <w:div w:id="886527972">
      <w:bodyDiv w:val="1"/>
      <w:marLeft w:val="0"/>
      <w:marRight w:val="0"/>
      <w:marTop w:val="0"/>
      <w:marBottom w:val="0"/>
      <w:divBdr>
        <w:top w:val="none" w:sz="0" w:space="0" w:color="auto"/>
        <w:left w:val="none" w:sz="0" w:space="0" w:color="auto"/>
        <w:bottom w:val="none" w:sz="0" w:space="0" w:color="auto"/>
        <w:right w:val="none" w:sz="0" w:space="0" w:color="auto"/>
      </w:divBdr>
    </w:div>
    <w:div w:id="889998958">
      <w:bodyDiv w:val="1"/>
      <w:marLeft w:val="0"/>
      <w:marRight w:val="0"/>
      <w:marTop w:val="0"/>
      <w:marBottom w:val="0"/>
      <w:divBdr>
        <w:top w:val="none" w:sz="0" w:space="0" w:color="auto"/>
        <w:left w:val="none" w:sz="0" w:space="0" w:color="auto"/>
        <w:bottom w:val="none" w:sz="0" w:space="0" w:color="auto"/>
        <w:right w:val="none" w:sz="0" w:space="0" w:color="auto"/>
      </w:divBdr>
    </w:div>
    <w:div w:id="912399225">
      <w:bodyDiv w:val="1"/>
      <w:marLeft w:val="0"/>
      <w:marRight w:val="0"/>
      <w:marTop w:val="0"/>
      <w:marBottom w:val="0"/>
      <w:divBdr>
        <w:top w:val="none" w:sz="0" w:space="0" w:color="auto"/>
        <w:left w:val="none" w:sz="0" w:space="0" w:color="auto"/>
        <w:bottom w:val="none" w:sz="0" w:space="0" w:color="auto"/>
        <w:right w:val="none" w:sz="0" w:space="0" w:color="auto"/>
      </w:divBdr>
    </w:div>
    <w:div w:id="924455660">
      <w:bodyDiv w:val="1"/>
      <w:marLeft w:val="0"/>
      <w:marRight w:val="0"/>
      <w:marTop w:val="0"/>
      <w:marBottom w:val="0"/>
      <w:divBdr>
        <w:top w:val="none" w:sz="0" w:space="0" w:color="auto"/>
        <w:left w:val="none" w:sz="0" w:space="0" w:color="auto"/>
        <w:bottom w:val="none" w:sz="0" w:space="0" w:color="auto"/>
        <w:right w:val="none" w:sz="0" w:space="0" w:color="auto"/>
      </w:divBdr>
    </w:div>
    <w:div w:id="939213917">
      <w:bodyDiv w:val="1"/>
      <w:marLeft w:val="0"/>
      <w:marRight w:val="0"/>
      <w:marTop w:val="0"/>
      <w:marBottom w:val="0"/>
      <w:divBdr>
        <w:top w:val="none" w:sz="0" w:space="0" w:color="auto"/>
        <w:left w:val="none" w:sz="0" w:space="0" w:color="auto"/>
        <w:bottom w:val="none" w:sz="0" w:space="0" w:color="auto"/>
        <w:right w:val="none" w:sz="0" w:space="0" w:color="auto"/>
      </w:divBdr>
    </w:div>
    <w:div w:id="957184460">
      <w:bodyDiv w:val="1"/>
      <w:marLeft w:val="0"/>
      <w:marRight w:val="0"/>
      <w:marTop w:val="0"/>
      <w:marBottom w:val="0"/>
      <w:divBdr>
        <w:top w:val="none" w:sz="0" w:space="0" w:color="auto"/>
        <w:left w:val="none" w:sz="0" w:space="0" w:color="auto"/>
        <w:bottom w:val="none" w:sz="0" w:space="0" w:color="auto"/>
        <w:right w:val="none" w:sz="0" w:space="0" w:color="auto"/>
      </w:divBdr>
    </w:div>
    <w:div w:id="969550708">
      <w:bodyDiv w:val="1"/>
      <w:marLeft w:val="0"/>
      <w:marRight w:val="0"/>
      <w:marTop w:val="0"/>
      <w:marBottom w:val="0"/>
      <w:divBdr>
        <w:top w:val="none" w:sz="0" w:space="0" w:color="auto"/>
        <w:left w:val="none" w:sz="0" w:space="0" w:color="auto"/>
        <w:bottom w:val="none" w:sz="0" w:space="0" w:color="auto"/>
        <w:right w:val="none" w:sz="0" w:space="0" w:color="auto"/>
      </w:divBdr>
      <w:divsChild>
        <w:div w:id="1046370395">
          <w:marLeft w:val="0"/>
          <w:marRight w:val="0"/>
          <w:marTop w:val="0"/>
          <w:marBottom w:val="0"/>
          <w:divBdr>
            <w:top w:val="none" w:sz="0" w:space="0" w:color="auto"/>
            <w:left w:val="none" w:sz="0" w:space="0" w:color="auto"/>
            <w:bottom w:val="none" w:sz="0" w:space="0" w:color="auto"/>
            <w:right w:val="none" w:sz="0" w:space="0" w:color="auto"/>
          </w:divBdr>
          <w:divsChild>
            <w:div w:id="202508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75894">
      <w:bodyDiv w:val="1"/>
      <w:marLeft w:val="0"/>
      <w:marRight w:val="0"/>
      <w:marTop w:val="0"/>
      <w:marBottom w:val="0"/>
      <w:divBdr>
        <w:top w:val="none" w:sz="0" w:space="0" w:color="auto"/>
        <w:left w:val="none" w:sz="0" w:space="0" w:color="auto"/>
        <w:bottom w:val="none" w:sz="0" w:space="0" w:color="auto"/>
        <w:right w:val="none" w:sz="0" w:space="0" w:color="auto"/>
      </w:divBdr>
    </w:div>
    <w:div w:id="997347485">
      <w:bodyDiv w:val="1"/>
      <w:marLeft w:val="0"/>
      <w:marRight w:val="0"/>
      <w:marTop w:val="0"/>
      <w:marBottom w:val="0"/>
      <w:divBdr>
        <w:top w:val="none" w:sz="0" w:space="0" w:color="auto"/>
        <w:left w:val="none" w:sz="0" w:space="0" w:color="auto"/>
        <w:bottom w:val="none" w:sz="0" w:space="0" w:color="auto"/>
        <w:right w:val="none" w:sz="0" w:space="0" w:color="auto"/>
      </w:divBdr>
      <w:divsChild>
        <w:div w:id="891699776">
          <w:marLeft w:val="0"/>
          <w:marRight w:val="0"/>
          <w:marTop w:val="0"/>
          <w:marBottom w:val="0"/>
          <w:divBdr>
            <w:top w:val="none" w:sz="0" w:space="0" w:color="auto"/>
            <w:left w:val="none" w:sz="0" w:space="0" w:color="auto"/>
            <w:bottom w:val="none" w:sz="0" w:space="0" w:color="auto"/>
            <w:right w:val="none" w:sz="0" w:space="0" w:color="auto"/>
          </w:divBdr>
        </w:div>
      </w:divsChild>
    </w:div>
    <w:div w:id="998002411">
      <w:bodyDiv w:val="1"/>
      <w:marLeft w:val="0"/>
      <w:marRight w:val="0"/>
      <w:marTop w:val="0"/>
      <w:marBottom w:val="0"/>
      <w:divBdr>
        <w:top w:val="none" w:sz="0" w:space="0" w:color="auto"/>
        <w:left w:val="none" w:sz="0" w:space="0" w:color="auto"/>
        <w:bottom w:val="none" w:sz="0" w:space="0" w:color="auto"/>
        <w:right w:val="none" w:sz="0" w:space="0" w:color="auto"/>
      </w:divBdr>
    </w:div>
    <w:div w:id="999429803">
      <w:bodyDiv w:val="1"/>
      <w:marLeft w:val="0"/>
      <w:marRight w:val="0"/>
      <w:marTop w:val="0"/>
      <w:marBottom w:val="0"/>
      <w:divBdr>
        <w:top w:val="none" w:sz="0" w:space="0" w:color="auto"/>
        <w:left w:val="none" w:sz="0" w:space="0" w:color="auto"/>
        <w:bottom w:val="none" w:sz="0" w:space="0" w:color="auto"/>
        <w:right w:val="none" w:sz="0" w:space="0" w:color="auto"/>
      </w:divBdr>
    </w:div>
    <w:div w:id="1006252205">
      <w:bodyDiv w:val="1"/>
      <w:marLeft w:val="0"/>
      <w:marRight w:val="0"/>
      <w:marTop w:val="0"/>
      <w:marBottom w:val="0"/>
      <w:divBdr>
        <w:top w:val="none" w:sz="0" w:space="0" w:color="auto"/>
        <w:left w:val="none" w:sz="0" w:space="0" w:color="auto"/>
        <w:bottom w:val="none" w:sz="0" w:space="0" w:color="auto"/>
        <w:right w:val="none" w:sz="0" w:space="0" w:color="auto"/>
      </w:divBdr>
      <w:divsChild>
        <w:div w:id="342365317">
          <w:marLeft w:val="0"/>
          <w:marRight w:val="0"/>
          <w:marTop w:val="0"/>
          <w:marBottom w:val="0"/>
          <w:divBdr>
            <w:top w:val="none" w:sz="0" w:space="0" w:color="auto"/>
            <w:left w:val="none" w:sz="0" w:space="0" w:color="auto"/>
            <w:bottom w:val="none" w:sz="0" w:space="0" w:color="auto"/>
            <w:right w:val="none" w:sz="0" w:space="0" w:color="auto"/>
          </w:divBdr>
          <w:divsChild>
            <w:div w:id="6201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6540">
      <w:bodyDiv w:val="1"/>
      <w:marLeft w:val="0"/>
      <w:marRight w:val="0"/>
      <w:marTop w:val="0"/>
      <w:marBottom w:val="0"/>
      <w:divBdr>
        <w:top w:val="none" w:sz="0" w:space="0" w:color="auto"/>
        <w:left w:val="none" w:sz="0" w:space="0" w:color="auto"/>
        <w:bottom w:val="none" w:sz="0" w:space="0" w:color="auto"/>
        <w:right w:val="none" w:sz="0" w:space="0" w:color="auto"/>
      </w:divBdr>
    </w:div>
    <w:div w:id="1019431679">
      <w:bodyDiv w:val="1"/>
      <w:marLeft w:val="0"/>
      <w:marRight w:val="0"/>
      <w:marTop w:val="0"/>
      <w:marBottom w:val="0"/>
      <w:divBdr>
        <w:top w:val="none" w:sz="0" w:space="0" w:color="auto"/>
        <w:left w:val="none" w:sz="0" w:space="0" w:color="auto"/>
        <w:bottom w:val="none" w:sz="0" w:space="0" w:color="auto"/>
        <w:right w:val="none" w:sz="0" w:space="0" w:color="auto"/>
      </w:divBdr>
    </w:div>
    <w:div w:id="1020936344">
      <w:bodyDiv w:val="1"/>
      <w:marLeft w:val="0"/>
      <w:marRight w:val="0"/>
      <w:marTop w:val="0"/>
      <w:marBottom w:val="0"/>
      <w:divBdr>
        <w:top w:val="none" w:sz="0" w:space="0" w:color="auto"/>
        <w:left w:val="none" w:sz="0" w:space="0" w:color="auto"/>
        <w:bottom w:val="none" w:sz="0" w:space="0" w:color="auto"/>
        <w:right w:val="none" w:sz="0" w:space="0" w:color="auto"/>
      </w:divBdr>
    </w:div>
    <w:div w:id="1023357155">
      <w:bodyDiv w:val="1"/>
      <w:marLeft w:val="0"/>
      <w:marRight w:val="0"/>
      <w:marTop w:val="0"/>
      <w:marBottom w:val="0"/>
      <w:divBdr>
        <w:top w:val="none" w:sz="0" w:space="0" w:color="auto"/>
        <w:left w:val="none" w:sz="0" w:space="0" w:color="auto"/>
        <w:bottom w:val="none" w:sz="0" w:space="0" w:color="auto"/>
        <w:right w:val="none" w:sz="0" w:space="0" w:color="auto"/>
      </w:divBdr>
      <w:divsChild>
        <w:div w:id="1774546817">
          <w:marLeft w:val="0"/>
          <w:marRight w:val="0"/>
          <w:marTop w:val="100"/>
          <w:marBottom w:val="0"/>
          <w:divBdr>
            <w:top w:val="none" w:sz="0" w:space="0" w:color="auto"/>
            <w:left w:val="none" w:sz="0" w:space="0" w:color="auto"/>
            <w:bottom w:val="none" w:sz="0" w:space="0" w:color="auto"/>
            <w:right w:val="none" w:sz="0" w:space="0" w:color="auto"/>
          </w:divBdr>
          <w:divsChild>
            <w:div w:id="2055613983">
              <w:marLeft w:val="0"/>
              <w:marRight w:val="0"/>
              <w:marTop w:val="60"/>
              <w:marBottom w:val="0"/>
              <w:divBdr>
                <w:top w:val="none" w:sz="0" w:space="0" w:color="auto"/>
                <w:left w:val="none" w:sz="0" w:space="0" w:color="auto"/>
                <w:bottom w:val="none" w:sz="0" w:space="0" w:color="auto"/>
                <w:right w:val="none" w:sz="0" w:space="0" w:color="auto"/>
              </w:divBdr>
            </w:div>
          </w:divsChild>
        </w:div>
        <w:div w:id="292832643">
          <w:marLeft w:val="0"/>
          <w:marRight w:val="0"/>
          <w:marTop w:val="0"/>
          <w:marBottom w:val="0"/>
          <w:divBdr>
            <w:top w:val="none" w:sz="0" w:space="0" w:color="auto"/>
            <w:left w:val="none" w:sz="0" w:space="0" w:color="auto"/>
            <w:bottom w:val="none" w:sz="0" w:space="0" w:color="auto"/>
            <w:right w:val="none" w:sz="0" w:space="0" w:color="auto"/>
          </w:divBdr>
          <w:divsChild>
            <w:div w:id="1204369506">
              <w:marLeft w:val="0"/>
              <w:marRight w:val="0"/>
              <w:marTop w:val="0"/>
              <w:marBottom w:val="0"/>
              <w:divBdr>
                <w:top w:val="none" w:sz="0" w:space="0" w:color="auto"/>
                <w:left w:val="none" w:sz="0" w:space="0" w:color="auto"/>
                <w:bottom w:val="none" w:sz="0" w:space="0" w:color="auto"/>
                <w:right w:val="none" w:sz="0" w:space="0" w:color="auto"/>
              </w:divBdr>
              <w:divsChild>
                <w:div w:id="10578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64521">
      <w:bodyDiv w:val="1"/>
      <w:marLeft w:val="0"/>
      <w:marRight w:val="0"/>
      <w:marTop w:val="0"/>
      <w:marBottom w:val="0"/>
      <w:divBdr>
        <w:top w:val="none" w:sz="0" w:space="0" w:color="auto"/>
        <w:left w:val="none" w:sz="0" w:space="0" w:color="auto"/>
        <w:bottom w:val="none" w:sz="0" w:space="0" w:color="auto"/>
        <w:right w:val="none" w:sz="0" w:space="0" w:color="auto"/>
      </w:divBdr>
    </w:div>
    <w:div w:id="1037387541">
      <w:bodyDiv w:val="1"/>
      <w:marLeft w:val="0"/>
      <w:marRight w:val="0"/>
      <w:marTop w:val="0"/>
      <w:marBottom w:val="0"/>
      <w:divBdr>
        <w:top w:val="none" w:sz="0" w:space="0" w:color="auto"/>
        <w:left w:val="none" w:sz="0" w:space="0" w:color="auto"/>
        <w:bottom w:val="none" w:sz="0" w:space="0" w:color="auto"/>
        <w:right w:val="none" w:sz="0" w:space="0" w:color="auto"/>
      </w:divBdr>
    </w:div>
    <w:div w:id="1061828945">
      <w:bodyDiv w:val="1"/>
      <w:marLeft w:val="0"/>
      <w:marRight w:val="0"/>
      <w:marTop w:val="0"/>
      <w:marBottom w:val="0"/>
      <w:divBdr>
        <w:top w:val="none" w:sz="0" w:space="0" w:color="auto"/>
        <w:left w:val="none" w:sz="0" w:space="0" w:color="auto"/>
        <w:bottom w:val="none" w:sz="0" w:space="0" w:color="auto"/>
        <w:right w:val="none" w:sz="0" w:space="0" w:color="auto"/>
      </w:divBdr>
      <w:divsChild>
        <w:div w:id="1911843569">
          <w:marLeft w:val="0"/>
          <w:marRight w:val="0"/>
          <w:marTop w:val="0"/>
          <w:marBottom w:val="0"/>
          <w:divBdr>
            <w:top w:val="none" w:sz="0" w:space="0" w:color="auto"/>
            <w:left w:val="none" w:sz="0" w:space="0" w:color="auto"/>
            <w:bottom w:val="none" w:sz="0" w:space="0" w:color="auto"/>
            <w:right w:val="none" w:sz="0" w:space="0" w:color="auto"/>
          </w:divBdr>
          <w:divsChild>
            <w:div w:id="164442565">
              <w:marLeft w:val="0"/>
              <w:marRight w:val="0"/>
              <w:marTop w:val="0"/>
              <w:marBottom w:val="0"/>
              <w:divBdr>
                <w:top w:val="none" w:sz="0" w:space="0" w:color="auto"/>
                <w:left w:val="none" w:sz="0" w:space="0" w:color="auto"/>
                <w:bottom w:val="none" w:sz="0" w:space="0" w:color="auto"/>
                <w:right w:val="none" w:sz="0" w:space="0" w:color="auto"/>
              </w:divBdr>
              <w:divsChild>
                <w:div w:id="9673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216078">
      <w:bodyDiv w:val="1"/>
      <w:marLeft w:val="0"/>
      <w:marRight w:val="0"/>
      <w:marTop w:val="0"/>
      <w:marBottom w:val="0"/>
      <w:divBdr>
        <w:top w:val="none" w:sz="0" w:space="0" w:color="auto"/>
        <w:left w:val="none" w:sz="0" w:space="0" w:color="auto"/>
        <w:bottom w:val="none" w:sz="0" w:space="0" w:color="auto"/>
        <w:right w:val="none" w:sz="0" w:space="0" w:color="auto"/>
      </w:divBdr>
    </w:div>
    <w:div w:id="1081827053">
      <w:bodyDiv w:val="1"/>
      <w:marLeft w:val="0"/>
      <w:marRight w:val="0"/>
      <w:marTop w:val="0"/>
      <w:marBottom w:val="0"/>
      <w:divBdr>
        <w:top w:val="none" w:sz="0" w:space="0" w:color="auto"/>
        <w:left w:val="none" w:sz="0" w:space="0" w:color="auto"/>
        <w:bottom w:val="none" w:sz="0" w:space="0" w:color="auto"/>
        <w:right w:val="none" w:sz="0" w:space="0" w:color="auto"/>
      </w:divBdr>
      <w:divsChild>
        <w:div w:id="2137020307">
          <w:marLeft w:val="0"/>
          <w:marRight w:val="0"/>
          <w:marTop w:val="0"/>
          <w:marBottom w:val="0"/>
          <w:divBdr>
            <w:top w:val="none" w:sz="0" w:space="0" w:color="auto"/>
            <w:left w:val="none" w:sz="0" w:space="0" w:color="auto"/>
            <w:bottom w:val="none" w:sz="0" w:space="0" w:color="auto"/>
            <w:right w:val="none" w:sz="0" w:space="0" w:color="auto"/>
          </w:divBdr>
          <w:divsChild>
            <w:div w:id="6541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39983">
      <w:bodyDiv w:val="1"/>
      <w:marLeft w:val="0"/>
      <w:marRight w:val="0"/>
      <w:marTop w:val="0"/>
      <w:marBottom w:val="0"/>
      <w:divBdr>
        <w:top w:val="none" w:sz="0" w:space="0" w:color="auto"/>
        <w:left w:val="none" w:sz="0" w:space="0" w:color="auto"/>
        <w:bottom w:val="none" w:sz="0" w:space="0" w:color="auto"/>
        <w:right w:val="none" w:sz="0" w:space="0" w:color="auto"/>
      </w:divBdr>
    </w:div>
    <w:div w:id="1120801376">
      <w:bodyDiv w:val="1"/>
      <w:marLeft w:val="0"/>
      <w:marRight w:val="0"/>
      <w:marTop w:val="0"/>
      <w:marBottom w:val="0"/>
      <w:divBdr>
        <w:top w:val="none" w:sz="0" w:space="0" w:color="auto"/>
        <w:left w:val="none" w:sz="0" w:space="0" w:color="auto"/>
        <w:bottom w:val="none" w:sz="0" w:space="0" w:color="auto"/>
        <w:right w:val="none" w:sz="0" w:space="0" w:color="auto"/>
      </w:divBdr>
    </w:div>
    <w:div w:id="1132869924">
      <w:bodyDiv w:val="1"/>
      <w:marLeft w:val="0"/>
      <w:marRight w:val="0"/>
      <w:marTop w:val="0"/>
      <w:marBottom w:val="0"/>
      <w:divBdr>
        <w:top w:val="none" w:sz="0" w:space="0" w:color="auto"/>
        <w:left w:val="none" w:sz="0" w:space="0" w:color="auto"/>
        <w:bottom w:val="none" w:sz="0" w:space="0" w:color="auto"/>
        <w:right w:val="none" w:sz="0" w:space="0" w:color="auto"/>
      </w:divBdr>
    </w:div>
    <w:div w:id="1143884383">
      <w:bodyDiv w:val="1"/>
      <w:marLeft w:val="0"/>
      <w:marRight w:val="0"/>
      <w:marTop w:val="0"/>
      <w:marBottom w:val="0"/>
      <w:divBdr>
        <w:top w:val="none" w:sz="0" w:space="0" w:color="auto"/>
        <w:left w:val="none" w:sz="0" w:space="0" w:color="auto"/>
        <w:bottom w:val="none" w:sz="0" w:space="0" w:color="auto"/>
        <w:right w:val="none" w:sz="0" w:space="0" w:color="auto"/>
      </w:divBdr>
    </w:div>
    <w:div w:id="1185166284">
      <w:bodyDiv w:val="1"/>
      <w:marLeft w:val="0"/>
      <w:marRight w:val="0"/>
      <w:marTop w:val="0"/>
      <w:marBottom w:val="0"/>
      <w:divBdr>
        <w:top w:val="none" w:sz="0" w:space="0" w:color="auto"/>
        <w:left w:val="none" w:sz="0" w:space="0" w:color="auto"/>
        <w:bottom w:val="none" w:sz="0" w:space="0" w:color="auto"/>
        <w:right w:val="none" w:sz="0" w:space="0" w:color="auto"/>
      </w:divBdr>
    </w:div>
    <w:div w:id="1190416686">
      <w:bodyDiv w:val="1"/>
      <w:marLeft w:val="0"/>
      <w:marRight w:val="0"/>
      <w:marTop w:val="0"/>
      <w:marBottom w:val="0"/>
      <w:divBdr>
        <w:top w:val="none" w:sz="0" w:space="0" w:color="auto"/>
        <w:left w:val="none" w:sz="0" w:space="0" w:color="auto"/>
        <w:bottom w:val="none" w:sz="0" w:space="0" w:color="auto"/>
        <w:right w:val="none" w:sz="0" w:space="0" w:color="auto"/>
      </w:divBdr>
    </w:div>
    <w:div w:id="1209798834">
      <w:bodyDiv w:val="1"/>
      <w:marLeft w:val="0"/>
      <w:marRight w:val="0"/>
      <w:marTop w:val="0"/>
      <w:marBottom w:val="0"/>
      <w:divBdr>
        <w:top w:val="none" w:sz="0" w:space="0" w:color="auto"/>
        <w:left w:val="none" w:sz="0" w:space="0" w:color="auto"/>
        <w:bottom w:val="none" w:sz="0" w:space="0" w:color="auto"/>
        <w:right w:val="none" w:sz="0" w:space="0" w:color="auto"/>
      </w:divBdr>
    </w:div>
    <w:div w:id="1215462506">
      <w:bodyDiv w:val="1"/>
      <w:marLeft w:val="0"/>
      <w:marRight w:val="0"/>
      <w:marTop w:val="0"/>
      <w:marBottom w:val="0"/>
      <w:divBdr>
        <w:top w:val="none" w:sz="0" w:space="0" w:color="auto"/>
        <w:left w:val="none" w:sz="0" w:space="0" w:color="auto"/>
        <w:bottom w:val="none" w:sz="0" w:space="0" w:color="auto"/>
        <w:right w:val="none" w:sz="0" w:space="0" w:color="auto"/>
      </w:divBdr>
      <w:divsChild>
        <w:div w:id="1230582322">
          <w:marLeft w:val="0"/>
          <w:marRight w:val="0"/>
          <w:marTop w:val="0"/>
          <w:marBottom w:val="0"/>
          <w:divBdr>
            <w:top w:val="none" w:sz="0" w:space="0" w:color="auto"/>
            <w:left w:val="none" w:sz="0" w:space="0" w:color="auto"/>
            <w:bottom w:val="none" w:sz="0" w:space="0" w:color="auto"/>
            <w:right w:val="none" w:sz="0" w:space="0" w:color="auto"/>
          </w:divBdr>
          <w:divsChild>
            <w:div w:id="10914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5563">
      <w:bodyDiv w:val="1"/>
      <w:marLeft w:val="0"/>
      <w:marRight w:val="0"/>
      <w:marTop w:val="0"/>
      <w:marBottom w:val="0"/>
      <w:divBdr>
        <w:top w:val="none" w:sz="0" w:space="0" w:color="auto"/>
        <w:left w:val="none" w:sz="0" w:space="0" w:color="auto"/>
        <w:bottom w:val="none" w:sz="0" w:space="0" w:color="auto"/>
        <w:right w:val="none" w:sz="0" w:space="0" w:color="auto"/>
      </w:divBdr>
    </w:div>
    <w:div w:id="1262377082">
      <w:bodyDiv w:val="1"/>
      <w:marLeft w:val="0"/>
      <w:marRight w:val="0"/>
      <w:marTop w:val="0"/>
      <w:marBottom w:val="0"/>
      <w:divBdr>
        <w:top w:val="none" w:sz="0" w:space="0" w:color="auto"/>
        <w:left w:val="none" w:sz="0" w:space="0" w:color="auto"/>
        <w:bottom w:val="none" w:sz="0" w:space="0" w:color="auto"/>
        <w:right w:val="none" w:sz="0" w:space="0" w:color="auto"/>
      </w:divBdr>
      <w:divsChild>
        <w:div w:id="1326669189">
          <w:marLeft w:val="0"/>
          <w:marRight w:val="0"/>
          <w:marTop w:val="0"/>
          <w:marBottom w:val="0"/>
          <w:divBdr>
            <w:top w:val="none" w:sz="0" w:space="0" w:color="auto"/>
            <w:left w:val="none" w:sz="0" w:space="0" w:color="auto"/>
            <w:bottom w:val="none" w:sz="0" w:space="0" w:color="auto"/>
            <w:right w:val="none" w:sz="0" w:space="0" w:color="auto"/>
          </w:divBdr>
        </w:div>
        <w:div w:id="1381199750">
          <w:marLeft w:val="0"/>
          <w:marRight w:val="0"/>
          <w:marTop w:val="0"/>
          <w:marBottom w:val="0"/>
          <w:divBdr>
            <w:top w:val="none" w:sz="0" w:space="0" w:color="auto"/>
            <w:left w:val="none" w:sz="0" w:space="0" w:color="auto"/>
            <w:bottom w:val="none" w:sz="0" w:space="0" w:color="auto"/>
            <w:right w:val="none" w:sz="0" w:space="0" w:color="auto"/>
          </w:divBdr>
        </w:div>
        <w:div w:id="393050299">
          <w:marLeft w:val="0"/>
          <w:marRight w:val="0"/>
          <w:marTop w:val="0"/>
          <w:marBottom w:val="0"/>
          <w:divBdr>
            <w:top w:val="none" w:sz="0" w:space="0" w:color="auto"/>
            <w:left w:val="none" w:sz="0" w:space="0" w:color="auto"/>
            <w:bottom w:val="none" w:sz="0" w:space="0" w:color="auto"/>
            <w:right w:val="none" w:sz="0" w:space="0" w:color="auto"/>
          </w:divBdr>
        </w:div>
        <w:div w:id="1043822736">
          <w:marLeft w:val="0"/>
          <w:marRight w:val="0"/>
          <w:marTop w:val="0"/>
          <w:marBottom w:val="0"/>
          <w:divBdr>
            <w:top w:val="none" w:sz="0" w:space="0" w:color="auto"/>
            <w:left w:val="none" w:sz="0" w:space="0" w:color="auto"/>
            <w:bottom w:val="none" w:sz="0" w:space="0" w:color="auto"/>
            <w:right w:val="none" w:sz="0" w:space="0" w:color="auto"/>
          </w:divBdr>
        </w:div>
        <w:div w:id="1185707871">
          <w:marLeft w:val="0"/>
          <w:marRight w:val="0"/>
          <w:marTop w:val="0"/>
          <w:marBottom w:val="0"/>
          <w:divBdr>
            <w:top w:val="none" w:sz="0" w:space="0" w:color="auto"/>
            <w:left w:val="none" w:sz="0" w:space="0" w:color="auto"/>
            <w:bottom w:val="none" w:sz="0" w:space="0" w:color="auto"/>
            <w:right w:val="none" w:sz="0" w:space="0" w:color="auto"/>
          </w:divBdr>
        </w:div>
        <w:div w:id="599265447">
          <w:marLeft w:val="0"/>
          <w:marRight w:val="0"/>
          <w:marTop w:val="0"/>
          <w:marBottom w:val="0"/>
          <w:divBdr>
            <w:top w:val="none" w:sz="0" w:space="0" w:color="auto"/>
            <w:left w:val="none" w:sz="0" w:space="0" w:color="auto"/>
            <w:bottom w:val="none" w:sz="0" w:space="0" w:color="auto"/>
            <w:right w:val="none" w:sz="0" w:space="0" w:color="auto"/>
          </w:divBdr>
        </w:div>
        <w:div w:id="1713724456">
          <w:marLeft w:val="0"/>
          <w:marRight w:val="0"/>
          <w:marTop w:val="0"/>
          <w:marBottom w:val="0"/>
          <w:divBdr>
            <w:top w:val="none" w:sz="0" w:space="0" w:color="auto"/>
            <w:left w:val="none" w:sz="0" w:space="0" w:color="auto"/>
            <w:bottom w:val="none" w:sz="0" w:space="0" w:color="auto"/>
            <w:right w:val="none" w:sz="0" w:space="0" w:color="auto"/>
          </w:divBdr>
        </w:div>
        <w:div w:id="143477143">
          <w:marLeft w:val="0"/>
          <w:marRight w:val="0"/>
          <w:marTop w:val="0"/>
          <w:marBottom w:val="0"/>
          <w:divBdr>
            <w:top w:val="none" w:sz="0" w:space="0" w:color="auto"/>
            <w:left w:val="none" w:sz="0" w:space="0" w:color="auto"/>
            <w:bottom w:val="none" w:sz="0" w:space="0" w:color="auto"/>
            <w:right w:val="none" w:sz="0" w:space="0" w:color="auto"/>
          </w:divBdr>
        </w:div>
        <w:div w:id="1122727474">
          <w:marLeft w:val="0"/>
          <w:marRight w:val="0"/>
          <w:marTop w:val="0"/>
          <w:marBottom w:val="0"/>
          <w:divBdr>
            <w:top w:val="none" w:sz="0" w:space="0" w:color="auto"/>
            <w:left w:val="none" w:sz="0" w:space="0" w:color="auto"/>
            <w:bottom w:val="none" w:sz="0" w:space="0" w:color="auto"/>
            <w:right w:val="none" w:sz="0" w:space="0" w:color="auto"/>
          </w:divBdr>
        </w:div>
      </w:divsChild>
    </w:div>
    <w:div w:id="1267008635">
      <w:bodyDiv w:val="1"/>
      <w:marLeft w:val="0"/>
      <w:marRight w:val="0"/>
      <w:marTop w:val="0"/>
      <w:marBottom w:val="0"/>
      <w:divBdr>
        <w:top w:val="none" w:sz="0" w:space="0" w:color="auto"/>
        <w:left w:val="none" w:sz="0" w:space="0" w:color="auto"/>
        <w:bottom w:val="none" w:sz="0" w:space="0" w:color="auto"/>
        <w:right w:val="none" w:sz="0" w:space="0" w:color="auto"/>
      </w:divBdr>
    </w:div>
    <w:div w:id="1290936201">
      <w:bodyDiv w:val="1"/>
      <w:marLeft w:val="0"/>
      <w:marRight w:val="0"/>
      <w:marTop w:val="0"/>
      <w:marBottom w:val="0"/>
      <w:divBdr>
        <w:top w:val="none" w:sz="0" w:space="0" w:color="auto"/>
        <w:left w:val="none" w:sz="0" w:space="0" w:color="auto"/>
        <w:bottom w:val="none" w:sz="0" w:space="0" w:color="auto"/>
        <w:right w:val="none" w:sz="0" w:space="0" w:color="auto"/>
      </w:divBdr>
    </w:div>
    <w:div w:id="1312754910">
      <w:bodyDiv w:val="1"/>
      <w:marLeft w:val="0"/>
      <w:marRight w:val="0"/>
      <w:marTop w:val="0"/>
      <w:marBottom w:val="0"/>
      <w:divBdr>
        <w:top w:val="none" w:sz="0" w:space="0" w:color="auto"/>
        <w:left w:val="none" w:sz="0" w:space="0" w:color="auto"/>
        <w:bottom w:val="none" w:sz="0" w:space="0" w:color="auto"/>
        <w:right w:val="none" w:sz="0" w:space="0" w:color="auto"/>
      </w:divBdr>
    </w:div>
    <w:div w:id="1334213797">
      <w:bodyDiv w:val="1"/>
      <w:marLeft w:val="0"/>
      <w:marRight w:val="0"/>
      <w:marTop w:val="0"/>
      <w:marBottom w:val="0"/>
      <w:divBdr>
        <w:top w:val="none" w:sz="0" w:space="0" w:color="auto"/>
        <w:left w:val="none" w:sz="0" w:space="0" w:color="auto"/>
        <w:bottom w:val="none" w:sz="0" w:space="0" w:color="auto"/>
        <w:right w:val="none" w:sz="0" w:space="0" w:color="auto"/>
      </w:divBdr>
    </w:div>
    <w:div w:id="1347487053">
      <w:bodyDiv w:val="1"/>
      <w:marLeft w:val="0"/>
      <w:marRight w:val="0"/>
      <w:marTop w:val="0"/>
      <w:marBottom w:val="0"/>
      <w:divBdr>
        <w:top w:val="none" w:sz="0" w:space="0" w:color="auto"/>
        <w:left w:val="none" w:sz="0" w:space="0" w:color="auto"/>
        <w:bottom w:val="none" w:sz="0" w:space="0" w:color="auto"/>
        <w:right w:val="none" w:sz="0" w:space="0" w:color="auto"/>
      </w:divBdr>
    </w:div>
    <w:div w:id="1349016281">
      <w:bodyDiv w:val="1"/>
      <w:marLeft w:val="0"/>
      <w:marRight w:val="0"/>
      <w:marTop w:val="0"/>
      <w:marBottom w:val="0"/>
      <w:divBdr>
        <w:top w:val="none" w:sz="0" w:space="0" w:color="auto"/>
        <w:left w:val="none" w:sz="0" w:space="0" w:color="auto"/>
        <w:bottom w:val="none" w:sz="0" w:space="0" w:color="auto"/>
        <w:right w:val="none" w:sz="0" w:space="0" w:color="auto"/>
      </w:divBdr>
    </w:div>
    <w:div w:id="1350568010">
      <w:bodyDiv w:val="1"/>
      <w:marLeft w:val="0"/>
      <w:marRight w:val="0"/>
      <w:marTop w:val="0"/>
      <w:marBottom w:val="0"/>
      <w:divBdr>
        <w:top w:val="none" w:sz="0" w:space="0" w:color="auto"/>
        <w:left w:val="none" w:sz="0" w:space="0" w:color="auto"/>
        <w:bottom w:val="none" w:sz="0" w:space="0" w:color="auto"/>
        <w:right w:val="none" w:sz="0" w:space="0" w:color="auto"/>
      </w:divBdr>
    </w:div>
    <w:div w:id="1371300219">
      <w:bodyDiv w:val="1"/>
      <w:marLeft w:val="0"/>
      <w:marRight w:val="0"/>
      <w:marTop w:val="0"/>
      <w:marBottom w:val="0"/>
      <w:divBdr>
        <w:top w:val="none" w:sz="0" w:space="0" w:color="auto"/>
        <w:left w:val="none" w:sz="0" w:space="0" w:color="auto"/>
        <w:bottom w:val="none" w:sz="0" w:space="0" w:color="auto"/>
        <w:right w:val="none" w:sz="0" w:space="0" w:color="auto"/>
      </w:divBdr>
    </w:div>
    <w:div w:id="1380739547">
      <w:bodyDiv w:val="1"/>
      <w:marLeft w:val="0"/>
      <w:marRight w:val="0"/>
      <w:marTop w:val="0"/>
      <w:marBottom w:val="0"/>
      <w:divBdr>
        <w:top w:val="none" w:sz="0" w:space="0" w:color="auto"/>
        <w:left w:val="none" w:sz="0" w:space="0" w:color="auto"/>
        <w:bottom w:val="none" w:sz="0" w:space="0" w:color="auto"/>
        <w:right w:val="none" w:sz="0" w:space="0" w:color="auto"/>
      </w:divBdr>
    </w:div>
    <w:div w:id="1385449898">
      <w:bodyDiv w:val="1"/>
      <w:marLeft w:val="0"/>
      <w:marRight w:val="0"/>
      <w:marTop w:val="0"/>
      <w:marBottom w:val="0"/>
      <w:divBdr>
        <w:top w:val="none" w:sz="0" w:space="0" w:color="auto"/>
        <w:left w:val="none" w:sz="0" w:space="0" w:color="auto"/>
        <w:bottom w:val="none" w:sz="0" w:space="0" w:color="auto"/>
        <w:right w:val="none" w:sz="0" w:space="0" w:color="auto"/>
      </w:divBdr>
    </w:div>
    <w:div w:id="1390152758">
      <w:bodyDiv w:val="1"/>
      <w:marLeft w:val="0"/>
      <w:marRight w:val="0"/>
      <w:marTop w:val="0"/>
      <w:marBottom w:val="0"/>
      <w:divBdr>
        <w:top w:val="none" w:sz="0" w:space="0" w:color="auto"/>
        <w:left w:val="none" w:sz="0" w:space="0" w:color="auto"/>
        <w:bottom w:val="none" w:sz="0" w:space="0" w:color="auto"/>
        <w:right w:val="none" w:sz="0" w:space="0" w:color="auto"/>
      </w:divBdr>
    </w:div>
    <w:div w:id="1401178044">
      <w:bodyDiv w:val="1"/>
      <w:marLeft w:val="0"/>
      <w:marRight w:val="0"/>
      <w:marTop w:val="0"/>
      <w:marBottom w:val="0"/>
      <w:divBdr>
        <w:top w:val="none" w:sz="0" w:space="0" w:color="auto"/>
        <w:left w:val="none" w:sz="0" w:space="0" w:color="auto"/>
        <w:bottom w:val="none" w:sz="0" w:space="0" w:color="auto"/>
        <w:right w:val="none" w:sz="0" w:space="0" w:color="auto"/>
      </w:divBdr>
      <w:divsChild>
        <w:div w:id="766652578">
          <w:marLeft w:val="0"/>
          <w:marRight w:val="0"/>
          <w:marTop w:val="0"/>
          <w:marBottom w:val="0"/>
          <w:divBdr>
            <w:top w:val="none" w:sz="0" w:space="0" w:color="auto"/>
            <w:left w:val="none" w:sz="0" w:space="0" w:color="auto"/>
            <w:bottom w:val="none" w:sz="0" w:space="0" w:color="auto"/>
            <w:right w:val="none" w:sz="0" w:space="0" w:color="auto"/>
          </w:divBdr>
          <w:divsChild>
            <w:div w:id="443770465">
              <w:marLeft w:val="0"/>
              <w:marRight w:val="0"/>
              <w:marTop w:val="0"/>
              <w:marBottom w:val="0"/>
              <w:divBdr>
                <w:top w:val="none" w:sz="0" w:space="0" w:color="auto"/>
                <w:left w:val="none" w:sz="0" w:space="0" w:color="auto"/>
                <w:bottom w:val="none" w:sz="0" w:space="0" w:color="auto"/>
                <w:right w:val="none" w:sz="0" w:space="0" w:color="auto"/>
              </w:divBdr>
              <w:divsChild>
                <w:div w:id="5658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28745">
      <w:bodyDiv w:val="1"/>
      <w:marLeft w:val="0"/>
      <w:marRight w:val="0"/>
      <w:marTop w:val="0"/>
      <w:marBottom w:val="0"/>
      <w:divBdr>
        <w:top w:val="none" w:sz="0" w:space="0" w:color="auto"/>
        <w:left w:val="none" w:sz="0" w:space="0" w:color="auto"/>
        <w:bottom w:val="none" w:sz="0" w:space="0" w:color="auto"/>
        <w:right w:val="none" w:sz="0" w:space="0" w:color="auto"/>
      </w:divBdr>
    </w:div>
    <w:div w:id="1408263309">
      <w:bodyDiv w:val="1"/>
      <w:marLeft w:val="0"/>
      <w:marRight w:val="0"/>
      <w:marTop w:val="0"/>
      <w:marBottom w:val="0"/>
      <w:divBdr>
        <w:top w:val="none" w:sz="0" w:space="0" w:color="auto"/>
        <w:left w:val="none" w:sz="0" w:space="0" w:color="auto"/>
        <w:bottom w:val="none" w:sz="0" w:space="0" w:color="auto"/>
        <w:right w:val="none" w:sz="0" w:space="0" w:color="auto"/>
      </w:divBdr>
    </w:div>
    <w:div w:id="1416591093">
      <w:bodyDiv w:val="1"/>
      <w:marLeft w:val="0"/>
      <w:marRight w:val="0"/>
      <w:marTop w:val="0"/>
      <w:marBottom w:val="0"/>
      <w:divBdr>
        <w:top w:val="none" w:sz="0" w:space="0" w:color="auto"/>
        <w:left w:val="none" w:sz="0" w:space="0" w:color="auto"/>
        <w:bottom w:val="none" w:sz="0" w:space="0" w:color="auto"/>
        <w:right w:val="none" w:sz="0" w:space="0" w:color="auto"/>
      </w:divBdr>
    </w:div>
    <w:div w:id="1465464526">
      <w:bodyDiv w:val="1"/>
      <w:marLeft w:val="0"/>
      <w:marRight w:val="0"/>
      <w:marTop w:val="0"/>
      <w:marBottom w:val="0"/>
      <w:divBdr>
        <w:top w:val="none" w:sz="0" w:space="0" w:color="auto"/>
        <w:left w:val="none" w:sz="0" w:space="0" w:color="auto"/>
        <w:bottom w:val="none" w:sz="0" w:space="0" w:color="auto"/>
        <w:right w:val="none" w:sz="0" w:space="0" w:color="auto"/>
      </w:divBdr>
    </w:div>
    <w:div w:id="1483698106">
      <w:bodyDiv w:val="1"/>
      <w:marLeft w:val="0"/>
      <w:marRight w:val="0"/>
      <w:marTop w:val="0"/>
      <w:marBottom w:val="0"/>
      <w:divBdr>
        <w:top w:val="none" w:sz="0" w:space="0" w:color="auto"/>
        <w:left w:val="none" w:sz="0" w:space="0" w:color="auto"/>
        <w:bottom w:val="none" w:sz="0" w:space="0" w:color="auto"/>
        <w:right w:val="none" w:sz="0" w:space="0" w:color="auto"/>
      </w:divBdr>
    </w:div>
    <w:div w:id="1489442030">
      <w:bodyDiv w:val="1"/>
      <w:marLeft w:val="0"/>
      <w:marRight w:val="0"/>
      <w:marTop w:val="0"/>
      <w:marBottom w:val="0"/>
      <w:divBdr>
        <w:top w:val="none" w:sz="0" w:space="0" w:color="auto"/>
        <w:left w:val="none" w:sz="0" w:space="0" w:color="auto"/>
        <w:bottom w:val="none" w:sz="0" w:space="0" w:color="auto"/>
        <w:right w:val="none" w:sz="0" w:space="0" w:color="auto"/>
      </w:divBdr>
    </w:div>
    <w:div w:id="1497107622">
      <w:bodyDiv w:val="1"/>
      <w:marLeft w:val="0"/>
      <w:marRight w:val="0"/>
      <w:marTop w:val="0"/>
      <w:marBottom w:val="0"/>
      <w:divBdr>
        <w:top w:val="none" w:sz="0" w:space="0" w:color="auto"/>
        <w:left w:val="none" w:sz="0" w:space="0" w:color="auto"/>
        <w:bottom w:val="none" w:sz="0" w:space="0" w:color="auto"/>
        <w:right w:val="none" w:sz="0" w:space="0" w:color="auto"/>
      </w:divBdr>
    </w:div>
    <w:div w:id="1514344674">
      <w:bodyDiv w:val="1"/>
      <w:marLeft w:val="0"/>
      <w:marRight w:val="0"/>
      <w:marTop w:val="0"/>
      <w:marBottom w:val="0"/>
      <w:divBdr>
        <w:top w:val="none" w:sz="0" w:space="0" w:color="auto"/>
        <w:left w:val="none" w:sz="0" w:space="0" w:color="auto"/>
        <w:bottom w:val="none" w:sz="0" w:space="0" w:color="auto"/>
        <w:right w:val="none" w:sz="0" w:space="0" w:color="auto"/>
      </w:divBdr>
    </w:div>
    <w:div w:id="1515728809">
      <w:bodyDiv w:val="1"/>
      <w:marLeft w:val="0"/>
      <w:marRight w:val="0"/>
      <w:marTop w:val="0"/>
      <w:marBottom w:val="0"/>
      <w:divBdr>
        <w:top w:val="none" w:sz="0" w:space="0" w:color="auto"/>
        <w:left w:val="none" w:sz="0" w:space="0" w:color="auto"/>
        <w:bottom w:val="none" w:sz="0" w:space="0" w:color="auto"/>
        <w:right w:val="none" w:sz="0" w:space="0" w:color="auto"/>
      </w:divBdr>
    </w:div>
    <w:div w:id="1518158056">
      <w:bodyDiv w:val="1"/>
      <w:marLeft w:val="0"/>
      <w:marRight w:val="0"/>
      <w:marTop w:val="0"/>
      <w:marBottom w:val="0"/>
      <w:divBdr>
        <w:top w:val="none" w:sz="0" w:space="0" w:color="auto"/>
        <w:left w:val="none" w:sz="0" w:space="0" w:color="auto"/>
        <w:bottom w:val="none" w:sz="0" w:space="0" w:color="auto"/>
        <w:right w:val="none" w:sz="0" w:space="0" w:color="auto"/>
      </w:divBdr>
    </w:div>
    <w:div w:id="1524172611">
      <w:bodyDiv w:val="1"/>
      <w:marLeft w:val="0"/>
      <w:marRight w:val="0"/>
      <w:marTop w:val="0"/>
      <w:marBottom w:val="0"/>
      <w:divBdr>
        <w:top w:val="none" w:sz="0" w:space="0" w:color="auto"/>
        <w:left w:val="none" w:sz="0" w:space="0" w:color="auto"/>
        <w:bottom w:val="none" w:sz="0" w:space="0" w:color="auto"/>
        <w:right w:val="none" w:sz="0" w:space="0" w:color="auto"/>
      </w:divBdr>
    </w:div>
    <w:div w:id="1531259150">
      <w:bodyDiv w:val="1"/>
      <w:marLeft w:val="0"/>
      <w:marRight w:val="0"/>
      <w:marTop w:val="0"/>
      <w:marBottom w:val="0"/>
      <w:divBdr>
        <w:top w:val="none" w:sz="0" w:space="0" w:color="auto"/>
        <w:left w:val="none" w:sz="0" w:space="0" w:color="auto"/>
        <w:bottom w:val="none" w:sz="0" w:space="0" w:color="auto"/>
        <w:right w:val="none" w:sz="0" w:space="0" w:color="auto"/>
      </w:divBdr>
    </w:div>
    <w:div w:id="1533110492">
      <w:bodyDiv w:val="1"/>
      <w:marLeft w:val="0"/>
      <w:marRight w:val="0"/>
      <w:marTop w:val="0"/>
      <w:marBottom w:val="0"/>
      <w:divBdr>
        <w:top w:val="none" w:sz="0" w:space="0" w:color="auto"/>
        <w:left w:val="none" w:sz="0" w:space="0" w:color="auto"/>
        <w:bottom w:val="none" w:sz="0" w:space="0" w:color="auto"/>
        <w:right w:val="none" w:sz="0" w:space="0" w:color="auto"/>
      </w:divBdr>
    </w:div>
    <w:div w:id="1536774904">
      <w:bodyDiv w:val="1"/>
      <w:marLeft w:val="0"/>
      <w:marRight w:val="0"/>
      <w:marTop w:val="0"/>
      <w:marBottom w:val="0"/>
      <w:divBdr>
        <w:top w:val="none" w:sz="0" w:space="0" w:color="auto"/>
        <w:left w:val="none" w:sz="0" w:space="0" w:color="auto"/>
        <w:bottom w:val="none" w:sz="0" w:space="0" w:color="auto"/>
        <w:right w:val="none" w:sz="0" w:space="0" w:color="auto"/>
      </w:divBdr>
    </w:div>
    <w:div w:id="1543714512">
      <w:bodyDiv w:val="1"/>
      <w:marLeft w:val="0"/>
      <w:marRight w:val="0"/>
      <w:marTop w:val="0"/>
      <w:marBottom w:val="0"/>
      <w:divBdr>
        <w:top w:val="none" w:sz="0" w:space="0" w:color="auto"/>
        <w:left w:val="none" w:sz="0" w:space="0" w:color="auto"/>
        <w:bottom w:val="none" w:sz="0" w:space="0" w:color="auto"/>
        <w:right w:val="none" w:sz="0" w:space="0" w:color="auto"/>
      </w:divBdr>
      <w:divsChild>
        <w:div w:id="1933926255">
          <w:marLeft w:val="0"/>
          <w:marRight w:val="0"/>
          <w:marTop w:val="0"/>
          <w:marBottom w:val="0"/>
          <w:divBdr>
            <w:top w:val="none" w:sz="0" w:space="0" w:color="auto"/>
            <w:left w:val="none" w:sz="0" w:space="0" w:color="auto"/>
            <w:bottom w:val="none" w:sz="0" w:space="0" w:color="auto"/>
            <w:right w:val="none" w:sz="0" w:space="0" w:color="auto"/>
          </w:divBdr>
          <w:divsChild>
            <w:div w:id="1504277795">
              <w:marLeft w:val="0"/>
              <w:marRight w:val="0"/>
              <w:marTop w:val="0"/>
              <w:marBottom w:val="0"/>
              <w:divBdr>
                <w:top w:val="none" w:sz="0" w:space="0" w:color="auto"/>
                <w:left w:val="none" w:sz="0" w:space="0" w:color="auto"/>
                <w:bottom w:val="none" w:sz="0" w:space="0" w:color="auto"/>
                <w:right w:val="none" w:sz="0" w:space="0" w:color="auto"/>
              </w:divBdr>
              <w:divsChild>
                <w:div w:id="19163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172147">
      <w:bodyDiv w:val="1"/>
      <w:marLeft w:val="0"/>
      <w:marRight w:val="0"/>
      <w:marTop w:val="0"/>
      <w:marBottom w:val="0"/>
      <w:divBdr>
        <w:top w:val="none" w:sz="0" w:space="0" w:color="auto"/>
        <w:left w:val="none" w:sz="0" w:space="0" w:color="auto"/>
        <w:bottom w:val="none" w:sz="0" w:space="0" w:color="auto"/>
        <w:right w:val="none" w:sz="0" w:space="0" w:color="auto"/>
      </w:divBdr>
    </w:div>
    <w:div w:id="1578906675">
      <w:bodyDiv w:val="1"/>
      <w:marLeft w:val="0"/>
      <w:marRight w:val="0"/>
      <w:marTop w:val="0"/>
      <w:marBottom w:val="0"/>
      <w:divBdr>
        <w:top w:val="none" w:sz="0" w:space="0" w:color="auto"/>
        <w:left w:val="none" w:sz="0" w:space="0" w:color="auto"/>
        <w:bottom w:val="none" w:sz="0" w:space="0" w:color="auto"/>
        <w:right w:val="none" w:sz="0" w:space="0" w:color="auto"/>
      </w:divBdr>
    </w:div>
    <w:div w:id="1582371546">
      <w:bodyDiv w:val="1"/>
      <w:marLeft w:val="0"/>
      <w:marRight w:val="0"/>
      <w:marTop w:val="0"/>
      <w:marBottom w:val="0"/>
      <w:divBdr>
        <w:top w:val="none" w:sz="0" w:space="0" w:color="auto"/>
        <w:left w:val="none" w:sz="0" w:space="0" w:color="auto"/>
        <w:bottom w:val="none" w:sz="0" w:space="0" w:color="auto"/>
        <w:right w:val="none" w:sz="0" w:space="0" w:color="auto"/>
      </w:divBdr>
    </w:div>
    <w:div w:id="1582988057">
      <w:bodyDiv w:val="1"/>
      <w:marLeft w:val="0"/>
      <w:marRight w:val="0"/>
      <w:marTop w:val="0"/>
      <w:marBottom w:val="0"/>
      <w:divBdr>
        <w:top w:val="none" w:sz="0" w:space="0" w:color="auto"/>
        <w:left w:val="none" w:sz="0" w:space="0" w:color="auto"/>
        <w:bottom w:val="none" w:sz="0" w:space="0" w:color="auto"/>
        <w:right w:val="none" w:sz="0" w:space="0" w:color="auto"/>
      </w:divBdr>
    </w:div>
    <w:div w:id="1586500861">
      <w:bodyDiv w:val="1"/>
      <w:marLeft w:val="0"/>
      <w:marRight w:val="0"/>
      <w:marTop w:val="0"/>
      <w:marBottom w:val="0"/>
      <w:divBdr>
        <w:top w:val="none" w:sz="0" w:space="0" w:color="auto"/>
        <w:left w:val="none" w:sz="0" w:space="0" w:color="auto"/>
        <w:bottom w:val="none" w:sz="0" w:space="0" w:color="auto"/>
        <w:right w:val="none" w:sz="0" w:space="0" w:color="auto"/>
      </w:divBdr>
      <w:divsChild>
        <w:div w:id="1079014735">
          <w:marLeft w:val="0"/>
          <w:marRight w:val="0"/>
          <w:marTop w:val="100"/>
          <w:marBottom w:val="0"/>
          <w:divBdr>
            <w:top w:val="none" w:sz="0" w:space="0" w:color="auto"/>
            <w:left w:val="none" w:sz="0" w:space="0" w:color="auto"/>
            <w:bottom w:val="none" w:sz="0" w:space="0" w:color="auto"/>
            <w:right w:val="none" w:sz="0" w:space="0" w:color="auto"/>
          </w:divBdr>
          <w:divsChild>
            <w:div w:id="135607905">
              <w:marLeft w:val="0"/>
              <w:marRight w:val="0"/>
              <w:marTop w:val="60"/>
              <w:marBottom w:val="0"/>
              <w:divBdr>
                <w:top w:val="none" w:sz="0" w:space="0" w:color="auto"/>
                <w:left w:val="none" w:sz="0" w:space="0" w:color="auto"/>
                <w:bottom w:val="none" w:sz="0" w:space="0" w:color="auto"/>
                <w:right w:val="none" w:sz="0" w:space="0" w:color="auto"/>
              </w:divBdr>
            </w:div>
          </w:divsChild>
        </w:div>
        <w:div w:id="615674700">
          <w:marLeft w:val="0"/>
          <w:marRight w:val="0"/>
          <w:marTop w:val="0"/>
          <w:marBottom w:val="0"/>
          <w:divBdr>
            <w:top w:val="none" w:sz="0" w:space="0" w:color="auto"/>
            <w:left w:val="none" w:sz="0" w:space="0" w:color="auto"/>
            <w:bottom w:val="none" w:sz="0" w:space="0" w:color="auto"/>
            <w:right w:val="none" w:sz="0" w:space="0" w:color="auto"/>
          </w:divBdr>
          <w:divsChild>
            <w:div w:id="609320890">
              <w:marLeft w:val="0"/>
              <w:marRight w:val="0"/>
              <w:marTop w:val="0"/>
              <w:marBottom w:val="0"/>
              <w:divBdr>
                <w:top w:val="none" w:sz="0" w:space="0" w:color="auto"/>
                <w:left w:val="none" w:sz="0" w:space="0" w:color="auto"/>
                <w:bottom w:val="none" w:sz="0" w:space="0" w:color="auto"/>
                <w:right w:val="none" w:sz="0" w:space="0" w:color="auto"/>
              </w:divBdr>
              <w:divsChild>
                <w:div w:id="35874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500304">
      <w:bodyDiv w:val="1"/>
      <w:marLeft w:val="0"/>
      <w:marRight w:val="0"/>
      <w:marTop w:val="0"/>
      <w:marBottom w:val="0"/>
      <w:divBdr>
        <w:top w:val="none" w:sz="0" w:space="0" w:color="auto"/>
        <w:left w:val="none" w:sz="0" w:space="0" w:color="auto"/>
        <w:bottom w:val="none" w:sz="0" w:space="0" w:color="auto"/>
        <w:right w:val="none" w:sz="0" w:space="0" w:color="auto"/>
      </w:divBdr>
    </w:div>
    <w:div w:id="1596131733">
      <w:bodyDiv w:val="1"/>
      <w:marLeft w:val="0"/>
      <w:marRight w:val="0"/>
      <w:marTop w:val="0"/>
      <w:marBottom w:val="0"/>
      <w:divBdr>
        <w:top w:val="none" w:sz="0" w:space="0" w:color="auto"/>
        <w:left w:val="none" w:sz="0" w:space="0" w:color="auto"/>
        <w:bottom w:val="none" w:sz="0" w:space="0" w:color="auto"/>
        <w:right w:val="none" w:sz="0" w:space="0" w:color="auto"/>
      </w:divBdr>
    </w:div>
    <w:div w:id="1596161227">
      <w:bodyDiv w:val="1"/>
      <w:marLeft w:val="0"/>
      <w:marRight w:val="0"/>
      <w:marTop w:val="0"/>
      <w:marBottom w:val="0"/>
      <w:divBdr>
        <w:top w:val="none" w:sz="0" w:space="0" w:color="auto"/>
        <w:left w:val="none" w:sz="0" w:space="0" w:color="auto"/>
        <w:bottom w:val="none" w:sz="0" w:space="0" w:color="auto"/>
        <w:right w:val="none" w:sz="0" w:space="0" w:color="auto"/>
      </w:divBdr>
    </w:div>
    <w:div w:id="1605386278">
      <w:bodyDiv w:val="1"/>
      <w:marLeft w:val="0"/>
      <w:marRight w:val="0"/>
      <w:marTop w:val="0"/>
      <w:marBottom w:val="0"/>
      <w:divBdr>
        <w:top w:val="none" w:sz="0" w:space="0" w:color="auto"/>
        <w:left w:val="none" w:sz="0" w:space="0" w:color="auto"/>
        <w:bottom w:val="none" w:sz="0" w:space="0" w:color="auto"/>
        <w:right w:val="none" w:sz="0" w:space="0" w:color="auto"/>
      </w:divBdr>
    </w:div>
    <w:div w:id="1618951878">
      <w:bodyDiv w:val="1"/>
      <w:marLeft w:val="0"/>
      <w:marRight w:val="0"/>
      <w:marTop w:val="0"/>
      <w:marBottom w:val="0"/>
      <w:divBdr>
        <w:top w:val="none" w:sz="0" w:space="0" w:color="auto"/>
        <w:left w:val="none" w:sz="0" w:space="0" w:color="auto"/>
        <w:bottom w:val="none" w:sz="0" w:space="0" w:color="auto"/>
        <w:right w:val="none" w:sz="0" w:space="0" w:color="auto"/>
      </w:divBdr>
    </w:div>
    <w:div w:id="1619532518">
      <w:bodyDiv w:val="1"/>
      <w:marLeft w:val="0"/>
      <w:marRight w:val="0"/>
      <w:marTop w:val="0"/>
      <w:marBottom w:val="0"/>
      <w:divBdr>
        <w:top w:val="none" w:sz="0" w:space="0" w:color="auto"/>
        <w:left w:val="none" w:sz="0" w:space="0" w:color="auto"/>
        <w:bottom w:val="none" w:sz="0" w:space="0" w:color="auto"/>
        <w:right w:val="none" w:sz="0" w:space="0" w:color="auto"/>
      </w:divBdr>
    </w:div>
    <w:div w:id="1628468613">
      <w:bodyDiv w:val="1"/>
      <w:marLeft w:val="0"/>
      <w:marRight w:val="0"/>
      <w:marTop w:val="0"/>
      <w:marBottom w:val="0"/>
      <w:divBdr>
        <w:top w:val="none" w:sz="0" w:space="0" w:color="auto"/>
        <w:left w:val="none" w:sz="0" w:space="0" w:color="auto"/>
        <w:bottom w:val="none" w:sz="0" w:space="0" w:color="auto"/>
        <w:right w:val="none" w:sz="0" w:space="0" w:color="auto"/>
      </w:divBdr>
    </w:div>
    <w:div w:id="1651860104">
      <w:bodyDiv w:val="1"/>
      <w:marLeft w:val="0"/>
      <w:marRight w:val="0"/>
      <w:marTop w:val="0"/>
      <w:marBottom w:val="0"/>
      <w:divBdr>
        <w:top w:val="none" w:sz="0" w:space="0" w:color="auto"/>
        <w:left w:val="none" w:sz="0" w:space="0" w:color="auto"/>
        <w:bottom w:val="none" w:sz="0" w:space="0" w:color="auto"/>
        <w:right w:val="none" w:sz="0" w:space="0" w:color="auto"/>
      </w:divBdr>
    </w:div>
    <w:div w:id="1654023200">
      <w:bodyDiv w:val="1"/>
      <w:marLeft w:val="0"/>
      <w:marRight w:val="0"/>
      <w:marTop w:val="0"/>
      <w:marBottom w:val="0"/>
      <w:divBdr>
        <w:top w:val="none" w:sz="0" w:space="0" w:color="auto"/>
        <w:left w:val="none" w:sz="0" w:space="0" w:color="auto"/>
        <w:bottom w:val="none" w:sz="0" w:space="0" w:color="auto"/>
        <w:right w:val="none" w:sz="0" w:space="0" w:color="auto"/>
      </w:divBdr>
    </w:div>
    <w:div w:id="1658806148">
      <w:bodyDiv w:val="1"/>
      <w:marLeft w:val="0"/>
      <w:marRight w:val="0"/>
      <w:marTop w:val="0"/>
      <w:marBottom w:val="0"/>
      <w:divBdr>
        <w:top w:val="none" w:sz="0" w:space="0" w:color="auto"/>
        <w:left w:val="none" w:sz="0" w:space="0" w:color="auto"/>
        <w:bottom w:val="none" w:sz="0" w:space="0" w:color="auto"/>
        <w:right w:val="none" w:sz="0" w:space="0" w:color="auto"/>
      </w:divBdr>
    </w:div>
    <w:div w:id="1663464986">
      <w:bodyDiv w:val="1"/>
      <w:marLeft w:val="0"/>
      <w:marRight w:val="0"/>
      <w:marTop w:val="0"/>
      <w:marBottom w:val="0"/>
      <w:divBdr>
        <w:top w:val="none" w:sz="0" w:space="0" w:color="auto"/>
        <w:left w:val="none" w:sz="0" w:space="0" w:color="auto"/>
        <w:bottom w:val="none" w:sz="0" w:space="0" w:color="auto"/>
        <w:right w:val="none" w:sz="0" w:space="0" w:color="auto"/>
      </w:divBdr>
    </w:div>
    <w:div w:id="1677000972">
      <w:bodyDiv w:val="1"/>
      <w:marLeft w:val="0"/>
      <w:marRight w:val="0"/>
      <w:marTop w:val="0"/>
      <w:marBottom w:val="0"/>
      <w:divBdr>
        <w:top w:val="none" w:sz="0" w:space="0" w:color="auto"/>
        <w:left w:val="none" w:sz="0" w:space="0" w:color="auto"/>
        <w:bottom w:val="none" w:sz="0" w:space="0" w:color="auto"/>
        <w:right w:val="none" w:sz="0" w:space="0" w:color="auto"/>
      </w:divBdr>
      <w:divsChild>
        <w:div w:id="891624836">
          <w:marLeft w:val="0"/>
          <w:marRight w:val="0"/>
          <w:marTop w:val="0"/>
          <w:marBottom w:val="0"/>
          <w:divBdr>
            <w:top w:val="none" w:sz="0" w:space="0" w:color="auto"/>
            <w:left w:val="none" w:sz="0" w:space="0" w:color="auto"/>
            <w:bottom w:val="none" w:sz="0" w:space="0" w:color="auto"/>
            <w:right w:val="none" w:sz="0" w:space="0" w:color="auto"/>
          </w:divBdr>
          <w:divsChild>
            <w:div w:id="244875047">
              <w:marLeft w:val="0"/>
              <w:marRight w:val="0"/>
              <w:marTop w:val="0"/>
              <w:marBottom w:val="0"/>
              <w:divBdr>
                <w:top w:val="none" w:sz="0" w:space="0" w:color="auto"/>
                <w:left w:val="none" w:sz="0" w:space="0" w:color="auto"/>
                <w:bottom w:val="none" w:sz="0" w:space="0" w:color="auto"/>
                <w:right w:val="none" w:sz="0" w:space="0" w:color="auto"/>
              </w:divBdr>
              <w:divsChild>
                <w:div w:id="4456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687913">
      <w:bodyDiv w:val="1"/>
      <w:marLeft w:val="0"/>
      <w:marRight w:val="0"/>
      <w:marTop w:val="0"/>
      <w:marBottom w:val="0"/>
      <w:divBdr>
        <w:top w:val="none" w:sz="0" w:space="0" w:color="auto"/>
        <w:left w:val="none" w:sz="0" w:space="0" w:color="auto"/>
        <w:bottom w:val="none" w:sz="0" w:space="0" w:color="auto"/>
        <w:right w:val="none" w:sz="0" w:space="0" w:color="auto"/>
      </w:divBdr>
      <w:divsChild>
        <w:div w:id="18552973">
          <w:marLeft w:val="0"/>
          <w:marRight w:val="0"/>
          <w:marTop w:val="0"/>
          <w:marBottom w:val="0"/>
          <w:divBdr>
            <w:top w:val="none" w:sz="0" w:space="0" w:color="auto"/>
            <w:left w:val="none" w:sz="0" w:space="0" w:color="auto"/>
            <w:bottom w:val="none" w:sz="0" w:space="0" w:color="auto"/>
            <w:right w:val="none" w:sz="0" w:space="0" w:color="auto"/>
          </w:divBdr>
          <w:divsChild>
            <w:div w:id="1869563001">
              <w:marLeft w:val="0"/>
              <w:marRight w:val="0"/>
              <w:marTop w:val="0"/>
              <w:marBottom w:val="0"/>
              <w:divBdr>
                <w:top w:val="none" w:sz="0" w:space="0" w:color="auto"/>
                <w:left w:val="none" w:sz="0" w:space="0" w:color="auto"/>
                <w:bottom w:val="none" w:sz="0" w:space="0" w:color="auto"/>
                <w:right w:val="none" w:sz="0" w:space="0" w:color="auto"/>
              </w:divBdr>
              <w:divsChild>
                <w:div w:id="11736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08825">
      <w:bodyDiv w:val="1"/>
      <w:marLeft w:val="0"/>
      <w:marRight w:val="0"/>
      <w:marTop w:val="0"/>
      <w:marBottom w:val="0"/>
      <w:divBdr>
        <w:top w:val="none" w:sz="0" w:space="0" w:color="auto"/>
        <w:left w:val="none" w:sz="0" w:space="0" w:color="auto"/>
        <w:bottom w:val="none" w:sz="0" w:space="0" w:color="auto"/>
        <w:right w:val="none" w:sz="0" w:space="0" w:color="auto"/>
      </w:divBdr>
    </w:div>
    <w:div w:id="1723484373">
      <w:bodyDiv w:val="1"/>
      <w:marLeft w:val="0"/>
      <w:marRight w:val="0"/>
      <w:marTop w:val="0"/>
      <w:marBottom w:val="0"/>
      <w:divBdr>
        <w:top w:val="none" w:sz="0" w:space="0" w:color="auto"/>
        <w:left w:val="none" w:sz="0" w:space="0" w:color="auto"/>
        <w:bottom w:val="none" w:sz="0" w:space="0" w:color="auto"/>
        <w:right w:val="none" w:sz="0" w:space="0" w:color="auto"/>
      </w:divBdr>
    </w:div>
    <w:div w:id="1725327183">
      <w:bodyDiv w:val="1"/>
      <w:marLeft w:val="0"/>
      <w:marRight w:val="0"/>
      <w:marTop w:val="0"/>
      <w:marBottom w:val="0"/>
      <w:divBdr>
        <w:top w:val="none" w:sz="0" w:space="0" w:color="auto"/>
        <w:left w:val="none" w:sz="0" w:space="0" w:color="auto"/>
        <w:bottom w:val="none" w:sz="0" w:space="0" w:color="auto"/>
        <w:right w:val="none" w:sz="0" w:space="0" w:color="auto"/>
      </w:divBdr>
    </w:div>
    <w:div w:id="1745838477">
      <w:bodyDiv w:val="1"/>
      <w:marLeft w:val="0"/>
      <w:marRight w:val="0"/>
      <w:marTop w:val="0"/>
      <w:marBottom w:val="0"/>
      <w:divBdr>
        <w:top w:val="none" w:sz="0" w:space="0" w:color="auto"/>
        <w:left w:val="none" w:sz="0" w:space="0" w:color="auto"/>
        <w:bottom w:val="none" w:sz="0" w:space="0" w:color="auto"/>
        <w:right w:val="none" w:sz="0" w:space="0" w:color="auto"/>
      </w:divBdr>
    </w:div>
    <w:div w:id="1751077057">
      <w:bodyDiv w:val="1"/>
      <w:marLeft w:val="0"/>
      <w:marRight w:val="0"/>
      <w:marTop w:val="0"/>
      <w:marBottom w:val="0"/>
      <w:divBdr>
        <w:top w:val="none" w:sz="0" w:space="0" w:color="auto"/>
        <w:left w:val="none" w:sz="0" w:space="0" w:color="auto"/>
        <w:bottom w:val="none" w:sz="0" w:space="0" w:color="auto"/>
        <w:right w:val="none" w:sz="0" w:space="0" w:color="auto"/>
      </w:divBdr>
      <w:divsChild>
        <w:div w:id="1764253565">
          <w:marLeft w:val="0"/>
          <w:marRight w:val="0"/>
          <w:marTop w:val="0"/>
          <w:marBottom w:val="0"/>
          <w:divBdr>
            <w:top w:val="none" w:sz="0" w:space="0" w:color="auto"/>
            <w:left w:val="none" w:sz="0" w:space="0" w:color="auto"/>
            <w:bottom w:val="none" w:sz="0" w:space="0" w:color="auto"/>
            <w:right w:val="none" w:sz="0" w:space="0" w:color="auto"/>
          </w:divBdr>
          <w:divsChild>
            <w:div w:id="1985962587">
              <w:marLeft w:val="0"/>
              <w:marRight w:val="0"/>
              <w:marTop w:val="0"/>
              <w:marBottom w:val="0"/>
              <w:divBdr>
                <w:top w:val="none" w:sz="0" w:space="0" w:color="auto"/>
                <w:left w:val="none" w:sz="0" w:space="0" w:color="auto"/>
                <w:bottom w:val="none" w:sz="0" w:space="0" w:color="auto"/>
                <w:right w:val="none" w:sz="0" w:space="0" w:color="auto"/>
              </w:divBdr>
              <w:divsChild>
                <w:div w:id="19800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48269">
      <w:bodyDiv w:val="1"/>
      <w:marLeft w:val="0"/>
      <w:marRight w:val="0"/>
      <w:marTop w:val="0"/>
      <w:marBottom w:val="0"/>
      <w:divBdr>
        <w:top w:val="none" w:sz="0" w:space="0" w:color="auto"/>
        <w:left w:val="none" w:sz="0" w:space="0" w:color="auto"/>
        <w:bottom w:val="none" w:sz="0" w:space="0" w:color="auto"/>
        <w:right w:val="none" w:sz="0" w:space="0" w:color="auto"/>
      </w:divBdr>
      <w:divsChild>
        <w:div w:id="231359205">
          <w:marLeft w:val="0"/>
          <w:marRight w:val="0"/>
          <w:marTop w:val="0"/>
          <w:marBottom w:val="0"/>
          <w:divBdr>
            <w:top w:val="none" w:sz="0" w:space="0" w:color="auto"/>
            <w:left w:val="none" w:sz="0" w:space="0" w:color="auto"/>
            <w:bottom w:val="none" w:sz="0" w:space="0" w:color="auto"/>
            <w:right w:val="none" w:sz="0" w:space="0" w:color="auto"/>
          </w:divBdr>
          <w:divsChild>
            <w:div w:id="142471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39526">
      <w:bodyDiv w:val="1"/>
      <w:marLeft w:val="0"/>
      <w:marRight w:val="0"/>
      <w:marTop w:val="0"/>
      <w:marBottom w:val="0"/>
      <w:divBdr>
        <w:top w:val="none" w:sz="0" w:space="0" w:color="auto"/>
        <w:left w:val="none" w:sz="0" w:space="0" w:color="auto"/>
        <w:bottom w:val="none" w:sz="0" w:space="0" w:color="auto"/>
        <w:right w:val="none" w:sz="0" w:space="0" w:color="auto"/>
      </w:divBdr>
    </w:div>
    <w:div w:id="1815873862">
      <w:bodyDiv w:val="1"/>
      <w:marLeft w:val="0"/>
      <w:marRight w:val="0"/>
      <w:marTop w:val="0"/>
      <w:marBottom w:val="0"/>
      <w:divBdr>
        <w:top w:val="none" w:sz="0" w:space="0" w:color="auto"/>
        <w:left w:val="none" w:sz="0" w:space="0" w:color="auto"/>
        <w:bottom w:val="none" w:sz="0" w:space="0" w:color="auto"/>
        <w:right w:val="none" w:sz="0" w:space="0" w:color="auto"/>
      </w:divBdr>
    </w:div>
    <w:div w:id="1820223254">
      <w:bodyDiv w:val="1"/>
      <w:marLeft w:val="0"/>
      <w:marRight w:val="0"/>
      <w:marTop w:val="0"/>
      <w:marBottom w:val="0"/>
      <w:divBdr>
        <w:top w:val="none" w:sz="0" w:space="0" w:color="auto"/>
        <w:left w:val="none" w:sz="0" w:space="0" w:color="auto"/>
        <w:bottom w:val="none" w:sz="0" w:space="0" w:color="auto"/>
        <w:right w:val="none" w:sz="0" w:space="0" w:color="auto"/>
      </w:divBdr>
      <w:divsChild>
        <w:div w:id="683744721">
          <w:marLeft w:val="0"/>
          <w:marRight w:val="0"/>
          <w:marTop w:val="0"/>
          <w:marBottom w:val="0"/>
          <w:divBdr>
            <w:top w:val="none" w:sz="0" w:space="0" w:color="auto"/>
            <w:left w:val="none" w:sz="0" w:space="0" w:color="auto"/>
            <w:bottom w:val="none" w:sz="0" w:space="0" w:color="auto"/>
            <w:right w:val="none" w:sz="0" w:space="0" w:color="auto"/>
          </w:divBdr>
          <w:divsChild>
            <w:div w:id="1980379294">
              <w:marLeft w:val="0"/>
              <w:marRight w:val="0"/>
              <w:marTop w:val="0"/>
              <w:marBottom w:val="0"/>
              <w:divBdr>
                <w:top w:val="none" w:sz="0" w:space="0" w:color="auto"/>
                <w:left w:val="none" w:sz="0" w:space="0" w:color="auto"/>
                <w:bottom w:val="none" w:sz="0" w:space="0" w:color="auto"/>
                <w:right w:val="none" w:sz="0" w:space="0" w:color="auto"/>
              </w:divBdr>
              <w:divsChild>
                <w:div w:id="15917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87078">
      <w:bodyDiv w:val="1"/>
      <w:marLeft w:val="0"/>
      <w:marRight w:val="0"/>
      <w:marTop w:val="0"/>
      <w:marBottom w:val="0"/>
      <w:divBdr>
        <w:top w:val="none" w:sz="0" w:space="0" w:color="auto"/>
        <w:left w:val="none" w:sz="0" w:space="0" w:color="auto"/>
        <w:bottom w:val="none" w:sz="0" w:space="0" w:color="auto"/>
        <w:right w:val="none" w:sz="0" w:space="0" w:color="auto"/>
      </w:divBdr>
    </w:div>
    <w:div w:id="1838763101">
      <w:bodyDiv w:val="1"/>
      <w:marLeft w:val="0"/>
      <w:marRight w:val="0"/>
      <w:marTop w:val="0"/>
      <w:marBottom w:val="0"/>
      <w:divBdr>
        <w:top w:val="none" w:sz="0" w:space="0" w:color="auto"/>
        <w:left w:val="none" w:sz="0" w:space="0" w:color="auto"/>
        <w:bottom w:val="none" w:sz="0" w:space="0" w:color="auto"/>
        <w:right w:val="none" w:sz="0" w:space="0" w:color="auto"/>
      </w:divBdr>
    </w:div>
    <w:div w:id="1847094315">
      <w:bodyDiv w:val="1"/>
      <w:marLeft w:val="0"/>
      <w:marRight w:val="0"/>
      <w:marTop w:val="0"/>
      <w:marBottom w:val="0"/>
      <w:divBdr>
        <w:top w:val="none" w:sz="0" w:space="0" w:color="auto"/>
        <w:left w:val="none" w:sz="0" w:space="0" w:color="auto"/>
        <w:bottom w:val="none" w:sz="0" w:space="0" w:color="auto"/>
        <w:right w:val="none" w:sz="0" w:space="0" w:color="auto"/>
      </w:divBdr>
    </w:div>
    <w:div w:id="1867669742">
      <w:bodyDiv w:val="1"/>
      <w:marLeft w:val="0"/>
      <w:marRight w:val="0"/>
      <w:marTop w:val="0"/>
      <w:marBottom w:val="0"/>
      <w:divBdr>
        <w:top w:val="none" w:sz="0" w:space="0" w:color="auto"/>
        <w:left w:val="none" w:sz="0" w:space="0" w:color="auto"/>
        <w:bottom w:val="none" w:sz="0" w:space="0" w:color="auto"/>
        <w:right w:val="none" w:sz="0" w:space="0" w:color="auto"/>
      </w:divBdr>
    </w:div>
    <w:div w:id="1895384994">
      <w:bodyDiv w:val="1"/>
      <w:marLeft w:val="0"/>
      <w:marRight w:val="0"/>
      <w:marTop w:val="0"/>
      <w:marBottom w:val="0"/>
      <w:divBdr>
        <w:top w:val="none" w:sz="0" w:space="0" w:color="auto"/>
        <w:left w:val="none" w:sz="0" w:space="0" w:color="auto"/>
        <w:bottom w:val="none" w:sz="0" w:space="0" w:color="auto"/>
        <w:right w:val="none" w:sz="0" w:space="0" w:color="auto"/>
      </w:divBdr>
      <w:divsChild>
        <w:div w:id="405423836">
          <w:marLeft w:val="0"/>
          <w:marRight w:val="0"/>
          <w:marTop w:val="0"/>
          <w:marBottom w:val="0"/>
          <w:divBdr>
            <w:top w:val="none" w:sz="0" w:space="0" w:color="auto"/>
            <w:left w:val="none" w:sz="0" w:space="0" w:color="auto"/>
            <w:bottom w:val="none" w:sz="0" w:space="0" w:color="auto"/>
            <w:right w:val="none" w:sz="0" w:space="0" w:color="auto"/>
          </w:divBdr>
          <w:divsChild>
            <w:div w:id="2028095500">
              <w:marLeft w:val="0"/>
              <w:marRight w:val="0"/>
              <w:marTop w:val="0"/>
              <w:marBottom w:val="0"/>
              <w:divBdr>
                <w:top w:val="none" w:sz="0" w:space="0" w:color="auto"/>
                <w:left w:val="none" w:sz="0" w:space="0" w:color="auto"/>
                <w:bottom w:val="none" w:sz="0" w:space="0" w:color="auto"/>
                <w:right w:val="none" w:sz="0" w:space="0" w:color="auto"/>
              </w:divBdr>
              <w:divsChild>
                <w:div w:id="12757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30518">
      <w:bodyDiv w:val="1"/>
      <w:marLeft w:val="0"/>
      <w:marRight w:val="0"/>
      <w:marTop w:val="0"/>
      <w:marBottom w:val="0"/>
      <w:divBdr>
        <w:top w:val="none" w:sz="0" w:space="0" w:color="auto"/>
        <w:left w:val="none" w:sz="0" w:space="0" w:color="auto"/>
        <w:bottom w:val="none" w:sz="0" w:space="0" w:color="auto"/>
        <w:right w:val="none" w:sz="0" w:space="0" w:color="auto"/>
      </w:divBdr>
    </w:div>
    <w:div w:id="1945962168">
      <w:bodyDiv w:val="1"/>
      <w:marLeft w:val="0"/>
      <w:marRight w:val="0"/>
      <w:marTop w:val="0"/>
      <w:marBottom w:val="0"/>
      <w:divBdr>
        <w:top w:val="none" w:sz="0" w:space="0" w:color="auto"/>
        <w:left w:val="none" w:sz="0" w:space="0" w:color="auto"/>
        <w:bottom w:val="none" w:sz="0" w:space="0" w:color="auto"/>
        <w:right w:val="none" w:sz="0" w:space="0" w:color="auto"/>
      </w:divBdr>
      <w:divsChild>
        <w:div w:id="1716923818">
          <w:marLeft w:val="0"/>
          <w:marRight w:val="0"/>
          <w:marTop w:val="0"/>
          <w:marBottom w:val="0"/>
          <w:divBdr>
            <w:top w:val="none" w:sz="0" w:space="0" w:color="auto"/>
            <w:left w:val="none" w:sz="0" w:space="0" w:color="auto"/>
            <w:bottom w:val="none" w:sz="0" w:space="0" w:color="auto"/>
            <w:right w:val="none" w:sz="0" w:space="0" w:color="auto"/>
          </w:divBdr>
          <w:divsChild>
            <w:div w:id="703023699">
              <w:marLeft w:val="0"/>
              <w:marRight w:val="0"/>
              <w:marTop w:val="0"/>
              <w:marBottom w:val="0"/>
              <w:divBdr>
                <w:top w:val="none" w:sz="0" w:space="0" w:color="auto"/>
                <w:left w:val="none" w:sz="0" w:space="0" w:color="auto"/>
                <w:bottom w:val="none" w:sz="0" w:space="0" w:color="auto"/>
                <w:right w:val="none" w:sz="0" w:space="0" w:color="auto"/>
              </w:divBdr>
              <w:divsChild>
                <w:div w:id="18983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05063">
      <w:bodyDiv w:val="1"/>
      <w:marLeft w:val="0"/>
      <w:marRight w:val="0"/>
      <w:marTop w:val="0"/>
      <w:marBottom w:val="0"/>
      <w:divBdr>
        <w:top w:val="none" w:sz="0" w:space="0" w:color="auto"/>
        <w:left w:val="none" w:sz="0" w:space="0" w:color="auto"/>
        <w:bottom w:val="none" w:sz="0" w:space="0" w:color="auto"/>
        <w:right w:val="none" w:sz="0" w:space="0" w:color="auto"/>
      </w:divBdr>
    </w:div>
    <w:div w:id="1953049479">
      <w:bodyDiv w:val="1"/>
      <w:marLeft w:val="0"/>
      <w:marRight w:val="0"/>
      <w:marTop w:val="0"/>
      <w:marBottom w:val="0"/>
      <w:divBdr>
        <w:top w:val="none" w:sz="0" w:space="0" w:color="auto"/>
        <w:left w:val="none" w:sz="0" w:space="0" w:color="auto"/>
        <w:bottom w:val="none" w:sz="0" w:space="0" w:color="auto"/>
        <w:right w:val="none" w:sz="0" w:space="0" w:color="auto"/>
      </w:divBdr>
    </w:div>
    <w:div w:id="1955598664">
      <w:bodyDiv w:val="1"/>
      <w:marLeft w:val="0"/>
      <w:marRight w:val="0"/>
      <w:marTop w:val="0"/>
      <w:marBottom w:val="0"/>
      <w:divBdr>
        <w:top w:val="none" w:sz="0" w:space="0" w:color="auto"/>
        <w:left w:val="none" w:sz="0" w:space="0" w:color="auto"/>
        <w:bottom w:val="none" w:sz="0" w:space="0" w:color="auto"/>
        <w:right w:val="none" w:sz="0" w:space="0" w:color="auto"/>
      </w:divBdr>
      <w:divsChild>
        <w:div w:id="1949307955">
          <w:marLeft w:val="0"/>
          <w:marRight w:val="0"/>
          <w:marTop w:val="0"/>
          <w:marBottom w:val="0"/>
          <w:divBdr>
            <w:top w:val="none" w:sz="0" w:space="0" w:color="auto"/>
            <w:left w:val="none" w:sz="0" w:space="0" w:color="auto"/>
            <w:bottom w:val="none" w:sz="0" w:space="0" w:color="auto"/>
            <w:right w:val="none" w:sz="0" w:space="0" w:color="auto"/>
          </w:divBdr>
          <w:divsChild>
            <w:div w:id="506991430">
              <w:marLeft w:val="0"/>
              <w:marRight w:val="0"/>
              <w:marTop w:val="0"/>
              <w:marBottom w:val="0"/>
              <w:divBdr>
                <w:top w:val="none" w:sz="0" w:space="0" w:color="auto"/>
                <w:left w:val="none" w:sz="0" w:space="0" w:color="auto"/>
                <w:bottom w:val="none" w:sz="0" w:space="0" w:color="auto"/>
                <w:right w:val="none" w:sz="0" w:space="0" w:color="auto"/>
              </w:divBdr>
              <w:divsChild>
                <w:div w:id="19449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545528">
      <w:bodyDiv w:val="1"/>
      <w:marLeft w:val="0"/>
      <w:marRight w:val="0"/>
      <w:marTop w:val="0"/>
      <w:marBottom w:val="0"/>
      <w:divBdr>
        <w:top w:val="none" w:sz="0" w:space="0" w:color="auto"/>
        <w:left w:val="none" w:sz="0" w:space="0" w:color="auto"/>
        <w:bottom w:val="none" w:sz="0" w:space="0" w:color="auto"/>
        <w:right w:val="none" w:sz="0" w:space="0" w:color="auto"/>
      </w:divBdr>
    </w:div>
    <w:div w:id="1984693212">
      <w:bodyDiv w:val="1"/>
      <w:marLeft w:val="0"/>
      <w:marRight w:val="0"/>
      <w:marTop w:val="0"/>
      <w:marBottom w:val="0"/>
      <w:divBdr>
        <w:top w:val="none" w:sz="0" w:space="0" w:color="auto"/>
        <w:left w:val="none" w:sz="0" w:space="0" w:color="auto"/>
        <w:bottom w:val="none" w:sz="0" w:space="0" w:color="auto"/>
        <w:right w:val="none" w:sz="0" w:space="0" w:color="auto"/>
      </w:divBdr>
    </w:div>
    <w:div w:id="1994525192">
      <w:bodyDiv w:val="1"/>
      <w:marLeft w:val="0"/>
      <w:marRight w:val="0"/>
      <w:marTop w:val="0"/>
      <w:marBottom w:val="0"/>
      <w:divBdr>
        <w:top w:val="none" w:sz="0" w:space="0" w:color="auto"/>
        <w:left w:val="none" w:sz="0" w:space="0" w:color="auto"/>
        <w:bottom w:val="none" w:sz="0" w:space="0" w:color="auto"/>
        <w:right w:val="none" w:sz="0" w:space="0" w:color="auto"/>
      </w:divBdr>
    </w:div>
    <w:div w:id="2044557208">
      <w:bodyDiv w:val="1"/>
      <w:marLeft w:val="0"/>
      <w:marRight w:val="0"/>
      <w:marTop w:val="0"/>
      <w:marBottom w:val="0"/>
      <w:divBdr>
        <w:top w:val="none" w:sz="0" w:space="0" w:color="auto"/>
        <w:left w:val="none" w:sz="0" w:space="0" w:color="auto"/>
        <w:bottom w:val="none" w:sz="0" w:space="0" w:color="auto"/>
        <w:right w:val="none" w:sz="0" w:space="0" w:color="auto"/>
      </w:divBdr>
    </w:div>
    <w:div w:id="2048095846">
      <w:bodyDiv w:val="1"/>
      <w:marLeft w:val="0"/>
      <w:marRight w:val="0"/>
      <w:marTop w:val="0"/>
      <w:marBottom w:val="0"/>
      <w:divBdr>
        <w:top w:val="none" w:sz="0" w:space="0" w:color="auto"/>
        <w:left w:val="none" w:sz="0" w:space="0" w:color="auto"/>
        <w:bottom w:val="none" w:sz="0" w:space="0" w:color="auto"/>
        <w:right w:val="none" w:sz="0" w:space="0" w:color="auto"/>
      </w:divBdr>
    </w:div>
    <w:div w:id="2048293731">
      <w:bodyDiv w:val="1"/>
      <w:marLeft w:val="0"/>
      <w:marRight w:val="0"/>
      <w:marTop w:val="0"/>
      <w:marBottom w:val="0"/>
      <w:divBdr>
        <w:top w:val="none" w:sz="0" w:space="0" w:color="auto"/>
        <w:left w:val="none" w:sz="0" w:space="0" w:color="auto"/>
        <w:bottom w:val="none" w:sz="0" w:space="0" w:color="auto"/>
        <w:right w:val="none" w:sz="0" w:space="0" w:color="auto"/>
      </w:divBdr>
    </w:div>
    <w:div w:id="2049528122">
      <w:bodyDiv w:val="1"/>
      <w:marLeft w:val="0"/>
      <w:marRight w:val="0"/>
      <w:marTop w:val="0"/>
      <w:marBottom w:val="0"/>
      <w:divBdr>
        <w:top w:val="none" w:sz="0" w:space="0" w:color="auto"/>
        <w:left w:val="none" w:sz="0" w:space="0" w:color="auto"/>
        <w:bottom w:val="none" w:sz="0" w:space="0" w:color="auto"/>
        <w:right w:val="none" w:sz="0" w:space="0" w:color="auto"/>
      </w:divBdr>
      <w:divsChild>
        <w:div w:id="1310666261">
          <w:marLeft w:val="0"/>
          <w:marRight w:val="0"/>
          <w:marTop w:val="0"/>
          <w:marBottom w:val="0"/>
          <w:divBdr>
            <w:top w:val="none" w:sz="0" w:space="0" w:color="auto"/>
            <w:left w:val="none" w:sz="0" w:space="0" w:color="auto"/>
            <w:bottom w:val="none" w:sz="0" w:space="0" w:color="auto"/>
            <w:right w:val="none" w:sz="0" w:space="0" w:color="auto"/>
          </w:divBdr>
          <w:divsChild>
            <w:div w:id="1167135874">
              <w:marLeft w:val="0"/>
              <w:marRight w:val="0"/>
              <w:marTop w:val="0"/>
              <w:marBottom w:val="0"/>
              <w:divBdr>
                <w:top w:val="none" w:sz="0" w:space="0" w:color="auto"/>
                <w:left w:val="none" w:sz="0" w:space="0" w:color="auto"/>
                <w:bottom w:val="none" w:sz="0" w:space="0" w:color="auto"/>
                <w:right w:val="none" w:sz="0" w:space="0" w:color="auto"/>
              </w:divBdr>
              <w:divsChild>
                <w:div w:id="211833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46463">
      <w:bodyDiv w:val="1"/>
      <w:marLeft w:val="0"/>
      <w:marRight w:val="0"/>
      <w:marTop w:val="0"/>
      <w:marBottom w:val="0"/>
      <w:divBdr>
        <w:top w:val="none" w:sz="0" w:space="0" w:color="auto"/>
        <w:left w:val="none" w:sz="0" w:space="0" w:color="auto"/>
        <w:bottom w:val="none" w:sz="0" w:space="0" w:color="auto"/>
        <w:right w:val="none" w:sz="0" w:space="0" w:color="auto"/>
      </w:divBdr>
    </w:div>
    <w:div w:id="2076779876">
      <w:bodyDiv w:val="1"/>
      <w:marLeft w:val="0"/>
      <w:marRight w:val="0"/>
      <w:marTop w:val="0"/>
      <w:marBottom w:val="0"/>
      <w:divBdr>
        <w:top w:val="none" w:sz="0" w:space="0" w:color="auto"/>
        <w:left w:val="none" w:sz="0" w:space="0" w:color="auto"/>
        <w:bottom w:val="none" w:sz="0" w:space="0" w:color="auto"/>
        <w:right w:val="none" w:sz="0" w:space="0" w:color="auto"/>
      </w:divBdr>
    </w:div>
    <w:div w:id="2086222450">
      <w:bodyDiv w:val="1"/>
      <w:marLeft w:val="0"/>
      <w:marRight w:val="0"/>
      <w:marTop w:val="0"/>
      <w:marBottom w:val="0"/>
      <w:divBdr>
        <w:top w:val="none" w:sz="0" w:space="0" w:color="auto"/>
        <w:left w:val="none" w:sz="0" w:space="0" w:color="auto"/>
        <w:bottom w:val="none" w:sz="0" w:space="0" w:color="auto"/>
        <w:right w:val="none" w:sz="0" w:space="0" w:color="auto"/>
      </w:divBdr>
    </w:div>
    <w:div w:id="2129732795">
      <w:bodyDiv w:val="1"/>
      <w:marLeft w:val="0"/>
      <w:marRight w:val="0"/>
      <w:marTop w:val="0"/>
      <w:marBottom w:val="0"/>
      <w:divBdr>
        <w:top w:val="none" w:sz="0" w:space="0" w:color="auto"/>
        <w:left w:val="none" w:sz="0" w:space="0" w:color="auto"/>
        <w:bottom w:val="none" w:sz="0" w:space="0" w:color="auto"/>
        <w:right w:val="none" w:sz="0" w:space="0" w:color="auto"/>
      </w:divBdr>
    </w:div>
    <w:div w:id="2143231831">
      <w:bodyDiv w:val="1"/>
      <w:marLeft w:val="0"/>
      <w:marRight w:val="0"/>
      <w:marTop w:val="0"/>
      <w:marBottom w:val="0"/>
      <w:divBdr>
        <w:top w:val="none" w:sz="0" w:space="0" w:color="auto"/>
        <w:left w:val="none" w:sz="0" w:space="0" w:color="auto"/>
        <w:bottom w:val="none" w:sz="0" w:space="0" w:color="auto"/>
        <w:right w:val="none" w:sz="0" w:space="0" w:color="auto"/>
      </w:divBdr>
    </w:div>
    <w:div w:id="21471142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tif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tiff"/><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4.tiff"/><Relationship Id="rId11" Type="http://schemas.openxmlformats.org/officeDocument/2006/relationships/comments" Target="comments.xml"/><Relationship Id="rId24" Type="http://schemas.openxmlformats.org/officeDocument/2006/relationships/image" Target="media/image9.tiff"/><Relationship Id="rId32" Type="http://schemas.openxmlformats.org/officeDocument/2006/relationships/image" Target="media/image17.tif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tiff"/><Relationship Id="rId64" Type="http://schemas.openxmlformats.org/officeDocument/2006/relationships/image" Target="media/image49.png"/><Relationship Id="rId69" Type="http://schemas.openxmlformats.org/officeDocument/2006/relationships/hyperlink" Target="http://doi.acm.org/10.1145/1877953.1877959" TargetMode="External"/><Relationship Id="rId8" Type="http://schemas.openxmlformats.org/officeDocument/2006/relationships/endnotes" Target="endnotes.xml"/><Relationship Id="rId51" Type="http://schemas.openxmlformats.org/officeDocument/2006/relationships/image" Target="media/image36.png"/><Relationship Id="rId72" Type="http://schemas.microsoft.com/office/2011/relationships/people" Target="peop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footer" Target="foot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tif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tif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tiff"/><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 Type="http://schemas.openxmlformats.org/officeDocument/2006/relationships/footnotes" Target="footnotes.xml"/><Relationship Id="rId7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377DF6-80DD-A14B-AA41-922263C7C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80</Pages>
  <Words>8454</Words>
  <Characters>48190</Characters>
  <Application>Microsoft Office Word</Application>
  <DocSecurity>0</DocSecurity>
  <Lines>401</Lines>
  <Paragraphs>113</Paragraphs>
  <ScaleCrop>false</ScaleCrop>
  <Company>BUPT</Company>
  <LinksUpToDate>false</LinksUpToDate>
  <CharactersWithSpaces>56531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Dr.Lee</dc:creator>
  <cp:lastModifiedBy>Zijia Mo</cp:lastModifiedBy>
  <cp:revision>169</cp:revision>
  <cp:lastPrinted>2021-03-05T01:54:00Z</cp:lastPrinted>
  <dcterms:created xsi:type="dcterms:W3CDTF">2021-04-02T02:50:00Z</dcterms:created>
  <dcterms:modified xsi:type="dcterms:W3CDTF">2021-04-06T08:03:00Z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2052-2.7.1.4479</vt:lpwstr>
  </property>
</Properties>
</file>